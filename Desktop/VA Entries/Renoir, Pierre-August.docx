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4CEF301" w14:textId="70DFAD32" w:rsidR="00ED1699" w:rsidRPr="00BA2599" w:rsidRDefault="00ED1699" w:rsidP="00ED1699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A2599">
        <w:rPr>
          <w:rFonts w:ascii="Times New Roman" w:hAnsi="Times New Roman" w:cs="Times New Roman"/>
          <w:b/>
          <w:sz w:val="24"/>
          <w:szCs w:val="24"/>
        </w:rPr>
        <w:t>Renoir</w:t>
      </w:r>
      <w:r w:rsidR="002342C0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2342C0" w:rsidRPr="00BA2599">
        <w:rPr>
          <w:rFonts w:ascii="Times New Roman" w:hAnsi="Times New Roman" w:cs="Times New Roman"/>
          <w:b/>
          <w:sz w:val="24"/>
          <w:szCs w:val="24"/>
        </w:rPr>
        <w:t>Pierre-August</w:t>
      </w:r>
      <w:r w:rsidR="002342C0">
        <w:rPr>
          <w:rFonts w:ascii="Times New Roman" w:hAnsi="Times New Roman" w:cs="Times New Roman"/>
          <w:b/>
          <w:sz w:val="24"/>
          <w:szCs w:val="24"/>
        </w:rPr>
        <w:t xml:space="preserve"> </w:t>
      </w:r>
      <w:ins w:id="0" w:author="Danielle Child" w:date="2014-05-15T20:36:00Z">
        <w:r w:rsidR="002342C0" w:rsidRPr="00E44376">
          <w:rPr>
            <w:rFonts w:ascii="Times New Roman" w:hAnsi="Times New Roman" w:cs="Times New Roman"/>
            <w:sz w:val="24"/>
            <w:szCs w:val="24"/>
          </w:rPr>
          <w:t>(1841-1919)</w:t>
        </w:r>
      </w:ins>
    </w:p>
    <w:p w14:paraId="61C900AD" w14:textId="51255E1C" w:rsidR="009C4D61" w:rsidDel="002342C0" w:rsidRDefault="00451820" w:rsidP="00ED1699">
      <w:pPr>
        <w:spacing w:line="276" w:lineRule="auto"/>
        <w:rPr>
          <w:del w:id="1" w:author="Danielle Child" w:date="2014-05-15T20:44:00Z"/>
          <w:rFonts w:ascii="Times New Roman" w:hAnsi="Times New Roman" w:cs="Times New Roman"/>
          <w:i/>
          <w:sz w:val="24"/>
          <w:szCs w:val="24"/>
        </w:rPr>
      </w:pPr>
      <w:r w:rsidRPr="00E44376">
        <w:rPr>
          <w:rFonts w:ascii="Times New Roman" w:hAnsi="Times New Roman" w:cs="Times New Roman"/>
          <w:sz w:val="24"/>
          <w:szCs w:val="24"/>
        </w:rPr>
        <w:t xml:space="preserve">Pierre-August </w:t>
      </w:r>
      <w:r w:rsidR="004B1D0C" w:rsidRPr="00E44376">
        <w:rPr>
          <w:rFonts w:ascii="Times New Roman" w:hAnsi="Times New Roman" w:cs="Times New Roman"/>
          <w:sz w:val="24"/>
          <w:szCs w:val="24"/>
        </w:rPr>
        <w:t xml:space="preserve">Renoir </w:t>
      </w:r>
      <w:del w:id="2" w:author="Danielle Child" w:date="2014-05-15T20:36:00Z">
        <w:r w:rsidR="0029024B" w:rsidRPr="00E44376" w:rsidDel="002342C0">
          <w:rPr>
            <w:rFonts w:ascii="Times New Roman" w:hAnsi="Times New Roman" w:cs="Times New Roman"/>
            <w:sz w:val="24"/>
            <w:szCs w:val="24"/>
          </w:rPr>
          <w:delText xml:space="preserve">(1841-1919) </w:delText>
        </w:r>
      </w:del>
      <w:r w:rsidR="009B65F8" w:rsidRPr="00E44376">
        <w:rPr>
          <w:rFonts w:ascii="Times New Roman" w:hAnsi="Times New Roman" w:cs="Times New Roman"/>
          <w:sz w:val="24"/>
          <w:szCs w:val="24"/>
        </w:rPr>
        <w:t xml:space="preserve">was a </w:t>
      </w:r>
      <w:r w:rsidR="00E51EF5" w:rsidRPr="00E44376">
        <w:rPr>
          <w:rFonts w:ascii="Times New Roman" w:hAnsi="Times New Roman" w:cs="Times New Roman"/>
          <w:sz w:val="24"/>
          <w:szCs w:val="24"/>
        </w:rPr>
        <w:t xml:space="preserve">French </w:t>
      </w:r>
      <w:r w:rsidR="009B65F8" w:rsidRPr="00E44376">
        <w:rPr>
          <w:rFonts w:ascii="Times New Roman" w:hAnsi="Times New Roman" w:cs="Times New Roman"/>
          <w:sz w:val="24"/>
          <w:szCs w:val="24"/>
        </w:rPr>
        <w:t xml:space="preserve">painter and sculptor </w:t>
      </w:r>
      <w:r w:rsidR="0023403E">
        <w:rPr>
          <w:rFonts w:ascii="Times New Roman" w:hAnsi="Times New Roman" w:cs="Times New Roman"/>
          <w:sz w:val="24"/>
          <w:szCs w:val="24"/>
        </w:rPr>
        <w:t xml:space="preserve">involved in </w:t>
      </w:r>
      <w:r w:rsidR="00E51EF5" w:rsidRPr="00E44376">
        <w:rPr>
          <w:rFonts w:ascii="Times New Roman" w:hAnsi="Times New Roman" w:cs="Times New Roman"/>
          <w:sz w:val="24"/>
          <w:szCs w:val="24"/>
        </w:rPr>
        <w:t xml:space="preserve">the </w:t>
      </w:r>
      <w:r w:rsidR="00653624">
        <w:rPr>
          <w:rFonts w:ascii="Times New Roman" w:hAnsi="Times New Roman" w:cs="Times New Roman"/>
          <w:sz w:val="24"/>
          <w:szCs w:val="24"/>
        </w:rPr>
        <w:t>formation</w:t>
      </w:r>
      <w:r w:rsidR="0023403E">
        <w:rPr>
          <w:rFonts w:ascii="Times New Roman" w:hAnsi="Times New Roman" w:cs="Times New Roman"/>
          <w:sz w:val="24"/>
          <w:szCs w:val="24"/>
        </w:rPr>
        <w:t xml:space="preserve"> of Impressionism. </w:t>
      </w:r>
      <w:moveFromRangeStart w:id="3" w:author="Danielle Child" w:date="2014-05-15T20:47:00Z" w:name="move261806200"/>
      <w:moveFrom w:id="4" w:author="Danielle Child" w:date="2014-05-15T20:47:00Z">
        <w:r w:rsidR="0023403E" w:rsidDel="00F1677C">
          <w:rPr>
            <w:rFonts w:ascii="Times New Roman" w:hAnsi="Times New Roman" w:cs="Times New Roman"/>
            <w:sz w:val="24"/>
            <w:szCs w:val="24"/>
          </w:rPr>
          <w:t xml:space="preserve">He </w:t>
        </w:r>
        <w:r w:rsidR="004B1D0C" w:rsidRPr="00E44376" w:rsidDel="00F1677C">
          <w:rPr>
            <w:rFonts w:ascii="Times New Roman" w:hAnsi="Times New Roman" w:cs="Times New Roman"/>
            <w:sz w:val="24"/>
            <w:szCs w:val="24"/>
          </w:rPr>
          <w:t xml:space="preserve">was </w:t>
        </w:r>
        <w:r w:rsidRPr="00E44376" w:rsidDel="00F1677C">
          <w:rPr>
            <w:rFonts w:ascii="Times New Roman" w:hAnsi="Times New Roman" w:cs="Times New Roman"/>
            <w:sz w:val="24"/>
            <w:szCs w:val="24"/>
          </w:rPr>
          <w:t xml:space="preserve">born in Limoges in 1841; his family moved to Paris </w:t>
        </w:r>
        <w:r w:rsidR="00BD1859" w:rsidDel="00F1677C">
          <w:rPr>
            <w:rFonts w:ascii="Times New Roman" w:hAnsi="Times New Roman" w:cs="Times New Roman"/>
            <w:sz w:val="24"/>
            <w:szCs w:val="24"/>
          </w:rPr>
          <w:t>in 1844</w:t>
        </w:r>
        <w:r w:rsidRPr="00E44376" w:rsidDel="00F1677C">
          <w:rPr>
            <w:rFonts w:ascii="Times New Roman" w:hAnsi="Times New Roman" w:cs="Times New Roman"/>
            <w:sz w:val="24"/>
            <w:szCs w:val="24"/>
          </w:rPr>
          <w:t>. In 1854</w:t>
        </w:r>
        <w:r w:rsidR="009B65F8" w:rsidRPr="00E44376" w:rsidDel="00F1677C">
          <w:rPr>
            <w:rFonts w:ascii="Times New Roman" w:hAnsi="Times New Roman" w:cs="Times New Roman"/>
            <w:sz w:val="24"/>
            <w:szCs w:val="24"/>
          </w:rPr>
          <w:t>,</w:t>
        </w:r>
        <w:r w:rsidRPr="00E44376" w:rsidDel="00F1677C">
          <w:rPr>
            <w:rFonts w:ascii="Times New Roman" w:hAnsi="Times New Roman" w:cs="Times New Roman"/>
            <w:sz w:val="24"/>
            <w:szCs w:val="24"/>
          </w:rPr>
          <w:t xml:space="preserve"> he was </w:t>
        </w:r>
        <w:r w:rsidR="004B1D0C" w:rsidRPr="00E44376" w:rsidDel="00F1677C">
          <w:rPr>
            <w:rFonts w:ascii="Times New Roman" w:hAnsi="Times New Roman" w:cs="Times New Roman"/>
            <w:sz w:val="24"/>
            <w:szCs w:val="24"/>
          </w:rPr>
          <w:t>apprenticed as a painter of porcelain</w:t>
        </w:r>
        <w:r w:rsidR="00B461D4" w:rsidDel="00F1677C">
          <w:rPr>
            <w:rFonts w:ascii="Times New Roman" w:hAnsi="Times New Roman" w:cs="Times New Roman"/>
            <w:sz w:val="24"/>
            <w:szCs w:val="24"/>
          </w:rPr>
          <w:t>;</w:t>
        </w:r>
        <w:r w:rsidRPr="00E44376" w:rsidDel="00F1677C">
          <w:rPr>
            <w:rFonts w:ascii="Times New Roman" w:hAnsi="Times New Roman" w:cs="Times New Roman"/>
            <w:sz w:val="24"/>
            <w:szCs w:val="24"/>
          </w:rPr>
          <w:t xml:space="preserve"> he</w:t>
        </w:r>
        <w:r w:rsidR="00EE60E7" w:rsidRPr="00E44376" w:rsidDel="00F1677C">
          <w:rPr>
            <w:rFonts w:ascii="Times New Roman" w:hAnsi="Times New Roman" w:cs="Times New Roman"/>
            <w:sz w:val="24"/>
            <w:szCs w:val="24"/>
          </w:rPr>
          <w:t xml:space="preserve"> also decorated fans and b</w:t>
        </w:r>
        <w:r w:rsidR="00E90917" w:rsidRPr="00E44376" w:rsidDel="00F1677C">
          <w:rPr>
            <w:rFonts w:ascii="Times New Roman" w:hAnsi="Times New Roman" w:cs="Times New Roman"/>
            <w:sz w:val="24"/>
            <w:szCs w:val="24"/>
          </w:rPr>
          <w:t>l</w:t>
        </w:r>
        <w:r w:rsidR="00EE60E7" w:rsidRPr="00E44376" w:rsidDel="00F1677C">
          <w:rPr>
            <w:rFonts w:ascii="Times New Roman" w:hAnsi="Times New Roman" w:cs="Times New Roman"/>
            <w:sz w:val="24"/>
            <w:szCs w:val="24"/>
          </w:rPr>
          <w:t>inds</w:t>
        </w:r>
        <w:r w:rsidR="00BD0B0A" w:rsidRPr="00E44376" w:rsidDel="00F1677C">
          <w:rPr>
            <w:rFonts w:ascii="Times New Roman" w:hAnsi="Times New Roman" w:cs="Times New Roman"/>
            <w:sz w:val="24"/>
            <w:szCs w:val="24"/>
          </w:rPr>
          <w:t xml:space="preserve"> with copies of Boucher and Watteau</w:t>
        </w:r>
        <w:r w:rsidR="00EE60E7" w:rsidRPr="00E44376" w:rsidDel="00F1677C">
          <w:rPr>
            <w:rFonts w:ascii="Times New Roman" w:hAnsi="Times New Roman" w:cs="Times New Roman"/>
            <w:sz w:val="24"/>
            <w:szCs w:val="24"/>
          </w:rPr>
          <w:t xml:space="preserve">. </w:t>
        </w:r>
      </w:moveFrom>
      <w:moveFromRangeEnd w:id="3"/>
      <w:r w:rsidR="0023403E">
        <w:rPr>
          <w:rFonts w:ascii="Times New Roman" w:hAnsi="Times New Roman" w:cs="Times New Roman"/>
          <w:sz w:val="24"/>
          <w:szCs w:val="24"/>
        </w:rPr>
        <w:t>Renoir</w:t>
      </w:r>
      <w:r w:rsidR="00EE60E7" w:rsidRPr="00E44376">
        <w:rPr>
          <w:rFonts w:ascii="Times New Roman" w:hAnsi="Times New Roman" w:cs="Times New Roman"/>
          <w:sz w:val="24"/>
          <w:szCs w:val="24"/>
        </w:rPr>
        <w:t xml:space="preserve"> met and befriended Claude Monet</w:t>
      </w:r>
      <w:del w:id="5" w:author="Danielle Child" w:date="2014-05-15T20:37:00Z">
        <w:r w:rsidR="00EE60E7" w:rsidRPr="00E44376" w:rsidDel="002342C0">
          <w:rPr>
            <w:rFonts w:ascii="Times New Roman" w:hAnsi="Times New Roman" w:cs="Times New Roman"/>
            <w:sz w:val="24"/>
            <w:szCs w:val="24"/>
          </w:rPr>
          <w:delText xml:space="preserve"> (1840</w:delText>
        </w:r>
        <w:r w:rsidR="00083A28" w:rsidRPr="00E44376" w:rsidDel="002342C0">
          <w:rPr>
            <w:rFonts w:ascii="Times New Roman" w:hAnsi="Times New Roman" w:cs="Times New Roman"/>
            <w:sz w:val="24"/>
            <w:szCs w:val="24"/>
          </w:rPr>
          <w:delText xml:space="preserve"> – 1</w:delText>
        </w:r>
        <w:r w:rsidR="00EE60E7" w:rsidRPr="00E44376" w:rsidDel="002342C0">
          <w:rPr>
            <w:rFonts w:ascii="Times New Roman" w:hAnsi="Times New Roman" w:cs="Times New Roman"/>
            <w:sz w:val="24"/>
            <w:szCs w:val="24"/>
          </w:rPr>
          <w:delText>926)</w:delText>
        </w:r>
      </w:del>
      <w:r w:rsidR="00EE60E7" w:rsidRPr="00E44376">
        <w:rPr>
          <w:rFonts w:ascii="Times New Roman" w:hAnsi="Times New Roman" w:cs="Times New Roman"/>
          <w:sz w:val="24"/>
          <w:szCs w:val="24"/>
        </w:rPr>
        <w:t>, Alfred Sisley</w:t>
      </w:r>
      <w:del w:id="6" w:author="Danielle Child" w:date="2014-05-15T20:37:00Z">
        <w:r w:rsidR="00EE60E7" w:rsidRPr="00E44376" w:rsidDel="002342C0">
          <w:rPr>
            <w:rFonts w:ascii="Times New Roman" w:hAnsi="Times New Roman" w:cs="Times New Roman"/>
            <w:sz w:val="24"/>
            <w:szCs w:val="24"/>
          </w:rPr>
          <w:delText xml:space="preserve"> (1839</w:delText>
        </w:r>
        <w:r w:rsidR="009D7158" w:rsidDel="002342C0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EE60E7" w:rsidRPr="00E44376" w:rsidDel="002342C0">
          <w:rPr>
            <w:rFonts w:ascii="Times New Roman" w:hAnsi="Times New Roman" w:cs="Times New Roman"/>
            <w:sz w:val="24"/>
            <w:szCs w:val="24"/>
          </w:rPr>
          <w:delText>-1899)</w:delText>
        </w:r>
      </w:del>
      <w:r w:rsidR="00EE60E7" w:rsidRPr="00E44376">
        <w:rPr>
          <w:rFonts w:ascii="Times New Roman" w:hAnsi="Times New Roman" w:cs="Times New Roman"/>
          <w:sz w:val="24"/>
          <w:szCs w:val="24"/>
        </w:rPr>
        <w:t xml:space="preserve">, and </w:t>
      </w:r>
      <w:proofErr w:type="spellStart"/>
      <w:r w:rsidR="00EE60E7" w:rsidRPr="00E44376">
        <w:rPr>
          <w:rFonts w:ascii="Times New Roman" w:hAnsi="Times New Roman" w:cs="Times New Roman"/>
          <w:sz w:val="24"/>
          <w:szCs w:val="24"/>
        </w:rPr>
        <w:t>Frédéric</w:t>
      </w:r>
      <w:proofErr w:type="spellEnd"/>
      <w:r w:rsidR="00EE60E7" w:rsidRPr="00E443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60E7" w:rsidRPr="00E44376">
        <w:rPr>
          <w:rFonts w:ascii="Times New Roman" w:hAnsi="Times New Roman" w:cs="Times New Roman"/>
          <w:sz w:val="24"/>
          <w:szCs w:val="24"/>
        </w:rPr>
        <w:t>Bazille</w:t>
      </w:r>
      <w:proofErr w:type="spellEnd"/>
      <w:del w:id="7" w:author="Danielle Child" w:date="2014-05-15T20:38:00Z">
        <w:r w:rsidR="00EE60E7" w:rsidRPr="00E44376" w:rsidDel="002342C0">
          <w:rPr>
            <w:rFonts w:ascii="Times New Roman" w:hAnsi="Times New Roman" w:cs="Times New Roman"/>
            <w:sz w:val="24"/>
            <w:szCs w:val="24"/>
          </w:rPr>
          <w:delText xml:space="preserve"> (1841</w:delText>
        </w:r>
        <w:r w:rsidR="009D7158" w:rsidDel="002342C0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EE60E7" w:rsidRPr="00E44376" w:rsidDel="002342C0">
          <w:rPr>
            <w:rFonts w:ascii="Times New Roman" w:hAnsi="Times New Roman" w:cs="Times New Roman"/>
            <w:sz w:val="24"/>
            <w:szCs w:val="24"/>
          </w:rPr>
          <w:delText>-1870)</w:delText>
        </w:r>
      </w:del>
      <w:r w:rsidR="00083A28" w:rsidRPr="00E44376">
        <w:rPr>
          <w:rFonts w:ascii="Times New Roman" w:hAnsi="Times New Roman" w:cs="Times New Roman"/>
          <w:sz w:val="24"/>
          <w:szCs w:val="24"/>
        </w:rPr>
        <w:t xml:space="preserve">, pivotal members of the original Impressionist </w:t>
      </w:r>
      <w:r w:rsidR="007A7E15" w:rsidRPr="00E44376">
        <w:rPr>
          <w:rFonts w:ascii="Times New Roman" w:hAnsi="Times New Roman" w:cs="Times New Roman"/>
          <w:sz w:val="24"/>
          <w:szCs w:val="24"/>
        </w:rPr>
        <w:t>movement</w:t>
      </w:r>
      <w:r w:rsidR="00083A28" w:rsidRPr="00E44376">
        <w:rPr>
          <w:rFonts w:ascii="Times New Roman" w:hAnsi="Times New Roman" w:cs="Times New Roman"/>
          <w:sz w:val="24"/>
          <w:szCs w:val="24"/>
        </w:rPr>
        <w:t>,</w:t>
      </w:r>
      <w:r w:rsidR="00EE60E7" w:rsidRPr="00E44376">
        <w:rPr>
          <w:rFonts w:ascii="Times New Roman" w:hAnsi="Times New Roman" w:cs="Times New Roman"/>
          <w:sz w:val="24"/>
          <w:szCs w:val="24"/>
        </w:rPr>
        <w:t xml:space="preserve"> as a pupil of the Swiss academic painter Charles </w:t>
      </w:r>
      <w:proofErr w:type="spellStart"/>
      <w:r w:rsidR="00EE60E7" w:rsidRPr="00E44376">
        <w:rPr>
          <w:rFonts w:ascii="Times New Roman" w:hAnsi="Times New Roman" w:cs="Times New Roman"/>
          <w:sz w:val="24"/>
          <w:szCs w:val="24"/>
        </w:rPr>
        <w:t>Gleyre</w:t>
      </w:r>
      <w:proofErr w:type="spellEnd"/>
      <w:del w:id="8" w:author="Danielle Child" w:date="2014-05-15T20:38:00Z">
        <w:r w:rsidR="00EE60E7" w:rsidRPr="00E44376" w:rsidDel="002342C0">
          <w:rPr>
            <w:rFonts w:ascii="Times New Roman" w:hAnsi="Times New Roman" w:cs="Times New Roman"/>
            <w:sz w:val="24"/>
            <w:szCs w:val="24"/>
          </w:rPr>
          <w:delText xml:space="preserve"> (1806 – 1874)</w:delText>
        </w:r>
      </w:del>
      <w:r w:rsidR="00EE60E7" w:rsidRPr="00E44376">
        <w:rPr>
          <w:rFonts w:ascii="Times New Roman" w:hAnsi="Times New Roman" w:cs="Times New Roman"/>
          <w:sz w:val="24"/>
          <w:szCs w:val="24"/>
        </w:rPr>
        <w:t xml:space="preserve">, </w:t>
      </w:r>
      <w:r w:rsidR="009C4D61">
        <w:rPr>
          <w:rFonts w:ascii="Times New Roman" w:hAnsi="Times New Roman" w:cs="Times New Roman"/>
          <w:sz w:val="24"/>
          <w:szCs w:val="24"/>
        </w:rPr>
        <w:t xml:space="preserve">whose studio </w:t>
      </w:r>
      <w:ins w:id="9" w:author="Danielle Child" w:date="2014-05-15T20:38:00Z">
        <w:r w:rsidR="002342C0">
          <w:rPr>
            <w:rFonts w:ascii="Times New Roman" w:hAnsi="Times New Roman" w:cs="Times New Roman"/>
            <w:sz w:val="24"/>
            <w:szCs w:val="24"/>
          </w:rPr>
          <w:t xml:space="preserve">he </w:t>
        </w:r>
      </w:ins>
      <w:r w:rsidR="009C4D61">
        <w:rPr>
          <w:rFonts w:ascii="Times New Roman" w:hAnsi="Times New Roman" w:cs="Times New Roman"/>
          <w:sz w:val="24"/>
          <w:szCs w:val="24"/>
        </w:rPr>
        <w:t>attended from 1861. I</w:t>
      </w:r>
      <w:r w:rsidR="00EF3532" w:rsidRPr="00E44376">
        <w:rPr>
          <w:rFonts w:ascii="Times New Roman" w:hAnsi="Times New Roman" w:cs="Times New Roman"/>
          <w:sz w:val="24"/>
          <w:szCs w:val="24"/>
        </w:rPr>
        <w:t xml:space="preserve">n </w:t>
      </w:r>
      <w:r w:rsidR="009B65F8" w:rsidRPr="00E44376">
        <w:rPr>
          <w:rFonts w:ascii="Times New Roman" w:hAnsi="Times New Roman" w:cs="Times New Roman"/>
          <w:sz w:val="24"/>
          <w:szCs w:val="24"/>
        </w:rPr>
        <w:t xml:space="preserve">April </w:t>
      </w:r>
      <w:r w:rsidR="00EF3532" w:rsidRPr="00E44376">
        <w:rPr>
          <w:rFonts w:ascii="Times New Roman" w:hAnsi="Times New Roman" w:cs="Times New Roman"/>
          <w:sz w:val="24"/>
          <w:szCs w:val="24"/>
        </w:rPr>
        <w:t>1862</w:t>
      </w:r>
      <w:ins w:id="10" w:author="Danielle Child" w:date="2014-05-15T20:38:00Z">
        <w:r w:rsidR="002342C0">
          <w:rPr>
            <w:rFonts w:ascii="Times New Roman" w:hAnsi="Times New Roman" w:cs="Times New Roman"/>
            <w:sz w:val="24"/>
            <w:szCs w:val="24"/>
          </w:rPr>
          <w:t>,</w:t>
        </w:r>
      </w:ins>
      <w:r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4D6D6D">
        <w:rPr>
          <w:rFonts w:ascii="Times New Roman" w:hAnsi="Times New Roman" w:cs="Times New Roman"/>
          <w:sz w:val="24"/>
          <w:szCs w:val="24"/>
        </w:rPr>
        <w:t xml:space="preserve">at the age of twenty-one, </w:t>
      </w:r>
      <w:r w:rsidR="009B65F8" w:rsidRPr="00E44376">
        <w:rPr>
          <w:rFonts w:ascii="Times New Roman" w:hAnsi="Times New Roman" w:cs="Times New Roman"/>
          <w:sz w:val="24"/>
          <w:szCs w:val="24"/>
        </w:rPr>
        <w:t xml:space="preserve">he passed the examination </w:t>
      </w:r>
      <w:r w:rsidR="00A841EB" w:rsidRPr="00E44376">
        <w:rPr>
          <w:rFonts w:ascii="Times New Roman" w:hAnsi="Times New Roman" w:cs="Times New Roman"/>
          <w:sz w:val="24"/>
          <w:szCs w:val="24"/>
        </w:rPr>
        <w:t>to attend</w:t>
      </w:r>
      <w:r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A841EB" w:rsidRPr="00E44376">
        <w:rPr>
          <w:rFonts w:ascii="Times New Roman" w:hAnsi="Times New Roman" w:cs="Times New Roman"/>
          <w:sz w:val="24"/>
          <w:szCs w:val="24"/>
        </w:rPr>
        <w:t>t</w:t>
      </w:r>
      <w:r w:rsidRPr="00E44376">
        <w:rPr>
          <w:rFonts w:ascii="Times New Roman" w:hAnsi="Times New Roman" w:cs="Times New Roman"/>
          <w:sz w:val="24"/>
          <w:szCs w:val="24"/>
        </w:rPr>
        <w:t>h</w:t>
      </w:r>
      <w:r w:rsidR="00A841EB" w:rsidRPr="00E44376">
        <w:rPr>
          <w:rFonts w:ascii="Times New Roman" w:hAnsi="Times New Roman" w:cs="Times New Roman"/>
          <w:sz w:val="24"/>
          <w:szCs w:val="24"/>
        </w:rPr>
        <w:t xml:space="preserve">e </w:t>
      </w:r>
      <w:proofErr w:type="spellStart"/>
      <w:r w:rsidR="004B1D0C" w:rsidRPr="00E44376">
        <w:rPr>
          <w:rFonts w:ascii="Times New Roman" w:hAnsi="Times New Roman" w:cs="Times New Roman"/>
          <w:i/>
          <w:sz w:val="24"/>
          <w:szCs w:val="24"/>
        </w:rPr>
        <w:t>Ecole</w:t>
      </w:r>
      <w:proofErr w:type="spellEnd"/>
      <w:r w:rsidR="004B1D0C" w:rsidRPr="00E44376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EF3532" w:rsidRPr="00E44376">
        <w:rPr>
          <w:rFonts w:ascii="Times New Roman" w:hAnsi="Times New Roman" w:cs="Times New Roman"/>
          <w:i/>
          <w:sz w:val="24"/>
          <w:szCs w:val="24"/>
        </w:rPr>
        <w:t>Imperiale</w:t>
      </w:r>
      <w:proofErr w:type="spellEnd"/>
      <w:r w:rsidR="00EF3532" w:rsidRPr="00E44376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gramStart"/>
      <w:r w:rsidR="00EF3532" w:rsidRPr="00E44376">
        <w:rPr>
          <w:rFonts w:ascii="Times New Roman" w:hAnsi="Times New Roman" w:cs="Times New Roman"/>
          <w:i/>
          <w:sz w:val="24"/>
          <w:szCs w:val="24"/>
        </w:rPr>
        <w:t>et</w:t>
      </w:r>
      <w:proofErr w:type="gramEnd"/>
      <w:r w:rsidR="00EF3532" w:rsidRPr="00E44376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EF3532" w:rsidRPr="00E44376">
        <w:rPr>
          <w:rFonts w:ascii="Times New Roman" w:hAnsi="Times New Roman" w:cs="Times New Roman"/>
          <w:i/>
          <w:sz w:val="24"/>
          <w:szCs w:val="24"/>
        </w:rPr>
        <w:t>Speciale</w:t>
      </w:r>
      <w:proofErr w:type="spellEnd"/>
      <w:r w:rsidR="00EF3532" w:rsidRPr="00E4437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4B1D0C" w:rsidRPr="00E44376">
        <w:rPr>
          <w:rFonts w:ascii="Times New Roman" w:hAnsi="Times New Roman" w:cs="Times New Roman"/>
          <w:i/>
          <w:sz w:val="24"/>
          <w:szCs w:val="24"/>
        </w:rPr>
        <w:t>des Beaux-Arts</w:t>
      </w:r>
      <w:r w:rsidR="004D6D6D">
        <w:rPr>
          <w:rFonts w:ascii="Times New Roman" w:hAnsi="Times New Roman" w:cs="Times New Roman"/>
          <w:i/>
          <w:sz w:val="24"/>
          <w:szCs w:val="24"/>
        </w:rPr>
        <w:t xml:space="preserve">. </w:t>
      </w:r>
    </w:p>
    <w:p w14:paraId="4B03066B" w14:textId="1393A3EC" w:rsidR="002342C0" w:rsidRDefault="0003086F" w:rsidP="00ED1699">
      <w:pPr>
        <w:spacing w:line="276" w:lineRule="auto"/>
        <w:rPr>
          <w:ins w:id="11" w:author="Danielle Child" w:date="2014-05-15T20:44:00Z"/>
          <w:rFonts w:ascii="Times New Roman" w:hAnsi="Times New Roman" w:cs="Times New Roman"/>
          <w:sz w:val="24"/>
          <w:szCs w:val="24"/>
        </w:rPr>
      </w:pPr>
      <w:r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In </w:t>
      </w:r>
      <w:r w:rsidR="0042532D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the summer of </w:t>
      </w:r>
      <w:r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1869, Renoir painted with Monet at La </w:t>
      </w:r>
      <w:proofErr w:type="spellStart"/>
      <w:r w:rsidRPr="00E44376">
        <w:rPr>
          <w:rFonts w:ascii="Times New Roman" w:hAnsi="Times New Roman" w:cs="Times New Roman"/>
          <w:sz w:val="24"/>
          <w:szCs w:val="24"/>
          <w:lang w:val="en-US"/>
        </w:rPr>
        <w:t>Grenouillère</w:t>
      </w:r>
      <w:proofErr w:type="spellEnd"/>
      <w:r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. The resulting pictures of Parisian leisure, painted outside in front </w:t>
      </w:r>
      <w:r w:rsidR="004D6D6D">
        <w:rPr>
          <w:rFonts w:ascii="Times New Roman" w:hAnsi="Times New Roman" w:cs="Times New Roman"/>
          <w:sz w:val="24"/>
          <w:szCs w:val="24"/>
          <w:lang w:val="en-US"/>
        </w:rPr>
        <w:t>of distinctly modern scenes, were</w:t>
      </w:r>
      <w:r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decisive in </w:t>
      </w:r>
      <w:del w:id="12" w:author="Jeremy Spencer" w:date="2014-05-19T16:30:00Z">
        <w:r w:rsidR="004D6D6D" w:rsidDel="003106BA">
          <w:rPr>
            <w:rFonts w:ascii="Times New Roman" w:hAnsi="Times New Roman" w:cs="Times New Roman"/>
            <w:sz w:val="24"/>
            <w:szCs w:val="24"/>
            <w:lang w:val="en-US"/>
          </w:rPr>
          <w:delText xml:space="preserve">the </w:delText>
        </w:r>
      </w:del>
      <w:ins w:id="13" w:author="Jeremy Spencer" w:date="2014-05-19T16:30:00Z">
        <w:r w:rsidR="003106BA">
          <w:rPr>
            <w:rFonts w:ascii="Times New Roman" w:hAnsi="Times New Roman" w:cs="Times New Roman"/>
            <w:sz w:val="24"/>
            <w:szCs w:val="24"/>
            <w:lang w:val="en-US"/>
          </w:rPr>
          <w:t xml:space="preserve">Impressionism’s </w:t>
        </w:r>
      </w:ins>
      <w:r w:rsidR="004D6D6D">
        <w:rPr>
          <w:rFonts w:ascii="Times New Roman" w:hAnsi="Times New Roman" w:cs="Times New Roman"/>
          <w:sz w:val="24"/>
          <w:szCs w:val="24"/>
          <w:lang w:val="en-US"/>
        </w:rPr>
        <w:t>development</w:t>
      </w:r>
      <w:del w:id="14" w:author="Jeremy Spencer" w:date="2014-05-19T16:30:00Z">
        <w:r w:rsidR="004D6D6D" w:rsidDel="003106BA">
          <w:rPr>
            <w:rFonts w:ascii="Times New Roman" w:hAnsi="Times New Roman" w:cs="Times New Roman"/>
            <w:sz w:val="24"/>
            <w:szCs w:val="24"/>
            <w:lang w:val="en-US"/>
          </w:rPr>
          <w:delText xml:space="preserve"> of </w:delText>
        </w:r>
        <w:r w:rsidRPr="00E44376" w:rsidDel="003106BA">
          <w:rPr>
            <w:rFonts w:ascii="Times New Roman" w:hAnsi="Times New Roman" w:cs="Times New Roman"/>
            <w:sz w:val="24"/>
            <w:szCs w:val="24"/>
            <w:lang w:val="en-US"/>
          </w:rPr>
          <w:delText>Impressionism</w:delText>
        </w:r>
      </w:del>
      <w:r w:rsidR="004D6D6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ins w:id="15" w:author="Danielle Child" w:date="2014-05-15T20:52:00Z">
        <w:r w:rsidR="00932078">
          <w:rPr>
            <w:rFonts w:ascii="Times New Roman" w:hAnsi="Times New Roman" w:cs="Times New Roman"/>
            <w:sz w:val="24"/>
            <w:szCs w:val="24"/>
          </w:rPr>
          <w:t>Although he met the artists who would become known as the Impressionists in 1</w:t>
        </w:r>
      </w:ins>
      <w:ins w:id="16" w:author="Jeremy Spencer" w:date="2014-05-17T19:40:00Z">
        <w:r w:rsidR="000624C7">
          <w:rPr>
            <w:rFonts w:ascii="Times New Roman" w:hAnsi="Times New Roman" w:cs="Times New Roman"/>
            <w:sz w:val="24"/>
            <w:szCs w:val="24"/>
          </w:rPr>
          <w:t>8</w:t>
        </w:r>
      </w:ins>
      <w:ins w:id="17" w:author="Danielle Child" w:date="2014-05-15T20:52:00Z">
        <w:del w:id="18" w:author="Jeremy Spencer" w:date="2014-05-17T19:40:00Z">
          <w:r w:rsidR="00932078" w:rsidDel="000624C7">
            <w:rPr>
              <w:rFonts w:ascii="Times New Roman" w:hAnsi="Times New Roman" w:cs="Times New Roman"/>
              <w:sz w:val="24"/>
              <w:szCs w:val="24"/>
            </w:rPr>
            <w:delText>9</w:delText>
          </w:r>
        </w:del>
        <w:r w:rsidR="00932078">
          <w:rPr>
            <w:rFonts w:ascii="Times New Roman" w:hAnsi="Times New Roman" w:cs="Times New Roman"/>
            <w:sz w:val="24"/>
            <w:szCs w:val="24"/>
          </w:rPr>
          <w:t xml:space="preserve">61, he would not exhibit with them until 1874, when the first Impressionist exhibition was held in Paris. </w:t>
        </w:r>
      </w:ins>
      <w:moveFromRangeStart w:id="19" w:author="Danielle Child" w:date="2014-05-15T20:52:00Z" w:name="move261806468"/>
      <w:moveFrom w:id="20" w:author="Danielle Child" w:date="2014-05-15T20:52:00Z">
        <w:r w:rsidR="00BF2CDA" w:rsidRPr="00E44376" w:rsidDel="00932078">
          <w:rPr>
            <w:rFonts w:ascii="Times New Roman" w:hAnsi="Times New Roman" w:cs="Times New Roman"/>
            <w:sz w:val="24"/>
            <w:szCs w:val="24"/>
          </w:rPr>
          <w:t>Renoir</w:t>
        </w:r>
        <w:r w:rsidR="00EF3532" w:rsidRPr="00E44376" w:rsidDel="00932078"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="00E51EF5" w:rsidRPr="00E44376" w:rsidDel="00932078">
          <w:rPr>
            <w:rFonts w:ascii="Times New Roman" w:hAnsi="Times New Roman" w:cs="Times New Roman"/>
            <w:sz w:val="24"/>
            <w:szCs w:val="24"/>
          </w:rPr>
          <w:t>had success at the official Salon in the 1860s</w:t>
        </w:r>
        <w:r w:rsidR="00EE60E7" w:rsidRPr="00E44376" w:rsidDel="00932078">
          <w:rPr>
            <w:rFonts w:ascii="Times New Roman" w:hAnsi="Times New Roman" w:cs="Times New Roman"/>
            <w:sz w:val="24"/>
            <w:szCs w:val="24"/>
          </w:rPr>
          <w:t>,</w:t>
        </w:r>
        <w:r w:rsidR="00E51EF5" w:rsidRPr="00E44376" w:rsidDel="00932078"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="009576D7" w:rsidRPr="00E44376" w:rsidDel="00932078">
          <w:rPr>
            <w:rFonts w:ascii="Times New Roman" w:hAnsi="Times New Roman" w:cs="Times New Roman"/>
            <w:sz w:val="24"/>
            <w:szCs w:val="24"/>
          </w:rPr>
          <w:t>although his rejection in 1</w:t>
        </w:r>
        <w:r w:rsidR="00BF2CDA" w:rsidRPr="00E44376" w:rsidDel="00932078">
          <w:rPr>
            <w:rFonts w:ascii="Times New Roman" w:hAnsi="Times New Roman" w:cs="Times New Roman"/>
            <w:sz w:val="24"/>
            <w:szCs w:val="24"/>
          </w:rPr>
          <w:t>873 may have influenced his</w:t>
        </w:r>
        <w:r w:rsidR="009576D7" w:rsidRPr="00E44376" w:rsidDel="00932078">
          <w:rPr>
            <w:rFonts w:ascii="Times New Roman" w:hAnsi="Times New Roman" w:cs="Times New Roman"/>
            <w:sz w:val="24"/>
            <w:szCs w:val="24"/>
          </w:rPr>
          <w:t xml:space="preserve"> decision </w:t>
        </w:r>
        <w:r w:rsidR="005B5833" w:rsidRPr="00E44376" w:rsidDel="00932078">
          <w:rPr>
            <w:rFonts w:ascii="Times New Roman" w:hAnsi="Times New Roman" w:cs="Times New Roman"/>
            <w:sz w:val="24"/>
            <w:szCs w:val="24"/>
          </w:rPr>
          <w:t>to play an active part</w:t>
        </w:r>
        <w:r w:rsidR="009576D7" w:rsidRPr="00E44376" w:rsidDel="00932078">
          <w:rPr>
            <w:rFonts w:ascii="Times New Roman" w:hAnsi="Times New Roman" w:cs="Times New Roman"/>
            <w:sz w:val="24"/>
            <w:szCs w:val="24"/>
          </w:rPr>
          <w:t xml:space="preserve"> in the first </w:t>
        </w:r>
        <w:r w:rsidR="00FD1A17" w:rsidRPr="00E44376" w:rsidDel="00932078">
          <w:rPr>
            <w:rFonts w:ascii="Times New Roman" w:hAnsi="Times New Roman" w:cs="Times New Roman"/>
            <w:sz w:val="24"/>
            <w:szCs w:val="24"/>
          </w:rPr>
          <w:t xml:space="preserve">Impressionist group exhibition </w:t>
        </w:r>
        <w:r w:rsidR="005B5833" w:rsidRPr="00E44376" w:rsidDel="00932078">
          <w:rPr>
            <w:rFonts w:ascii="Times New Roman" w:hAnsi="Times New Roman" w:cs="Times New Roman"/>
            <w:sz w:val="24"/>
            <w:szCs w:val="24"/>
          </w:rPr>
          <w:t xml:space="preserve">held in Paris in </w:t>
        </w:r>
        <w:r w:rsidR="001966D7" w:rsidRPr="00E44376" w:rsidDel="00932078">
          <w:rPr>
            <w:rFonts w:ascii="Times New Roman" w:hAnsi="Times New Roman" w:cs="Times New Roman"/>
            <w:sz w:val="24"/>
            <w:szCs w:val="24"/>
          </w:rPr>
          <w:t xml:space="preserve">April-May </w:t>
        </w:r>
        <w:r w:rsidR="005B5833" w:rsidRPr="00E44376" w:rsidDel="00932078">
          <w:rPr>
            <w:rFonts w:ascii="Times New Roman" w:hAnsi="Times New Roman" w:cs="Times New Roman"/>
            <w:sz w:val="24"/>
            <w:szCs w:val="24"/>
          </w:rPr>
          <w:t xml:space="preserve">1874. </w:t>
        </w:r>
      </w:moveFrom>
      <w:moveFromRangeEnd w:id="19"/>
      <w:r w:rsidR="005B5833" w:rsidRPr="00E44376">
        <w:rPr>
          <w:rFonts w:ascii="Times New Roman" w:hAnsi="Times New Roman" w:cs="Times New Roman"/>
          <w:sz w:val="24"/>
          <w:szCs w:val="24"/>
        </w:rPr>
        <w:t>Renoir showed a large number of paintings</w:t>
      </w:r>
      <w:r w:rsidR="0029024B" w:rsidRPr="00E44376">
        <w:rPr>
          <w:rFonts w:ascii="Times New Roman" w:hAnsi="Times New Roman" w:cs="Times New Roman"/>
          <w:sz w:val="24"/>
          <w:szCs w:val="24"/>
        </w:rPr>
        <w:t xml:space="preserve"> in </w:t>
      </w:r>
      <w:del w:id="21" w:author="Jeremy Spencer" w:date="2014-05-19T16:37:00Z">
        <w:r w:rsidR="0029024B" w:rsidRPr="00E44376" w:rsidDel="00FC5CCC">
          <w:rPr>
            <w:rFonts w:ascii="Times New Roman" w:hAnsi="Times New Roman" w:cs="Times New Roman"/>
            <w:sz w:val="24"/>
            <w:szCs w:val="24"/>
          </w:rPr>
          <w:delText xml:space="preserve">all of </w:delText>
        </w:r>
      </w:del>
      <w:r w:rsidR="0029024B" w:rsidRPr="00E44376">
        <w:rPr>
          <w:rFonts w:ascii="Times New Roman" w:hAnsi="Times New Roman" w:cs="Times New Roman"/>
          <w:sz w:val="24"/>
          <w:szCs w:val="24"/>
        </w:rPr>
        <w:t>the first three exhibitions</w:t>
      </w:r>
      <w:r w:rsidR="004D6D6D">
        <w:rPr>
          <w:rFonts w:ascii="Times New Roman" w:hAnsi="Times New Roman" w:cs="Times New Roman"/>
          <w:sz w:val="24"/>
          <w:szCs w:val="24"/>
        </w:rPr>
        <w:t xml:space="preserve"> of the Impressionists</w:t>
      </w:r>
      <w:r w:rsidR="00A876D7">
        <w:rPr>
          <w:rFonts w:ascii="Times New Roman" w:hAnsi="Times New Roman" w:cs="Times New Roman"/>
          <w:sz w:val="24"/>
          <w:szCs w:val="24"/>
        </w:rPr>
        <w:t>.</w:t>
      </w:r>
      <w:r w:rsidR="005B5833" w:rsidRPr="00E44376">
        <w:rPr>
          <w:rFonts w:ascii="Times New Roman" w:hAnsi="Times New Roman" w:cs="Times New Roman"/>
          <w:sz w:val="24"/>
          <w:szCs w:val="24"/>
        </w:rPr>
        <w:t xml:space="preserve"> </w:t>
      </w:r>
      <w:ins w:id="22" w:author="Danielle Child" w:date="2014-05-15T20:46:00Z">
        <w:r w:rsidR="002342C0">
          <w:rPr>
            <w:rFonts w:ascii="Times New Roman" w:hAnsi="Times New Roman" w:cs="Times New Roman"/>
            <w:sz w:val="24"/>
            <w:szCs w:val="24"/>
          </w:rPr>
          <w:t>Through the 1</w:t>
        </w:r>
      </w:ins>
      <w:ins w:id="23" w:author="Jeremy Spencer" w:date="2014-05-17T19:41:00Z">
        <w:r w:rsidR="000624C7">
          <w:rPr>
            <w:rFonts w:ascii="Times New Roman" w:hAnsi="Times New Roman" w:cs="Times New Roman"/>
            <w:sz w:val="24"/>
            <w:szCs w:val="24"/>
          </w:rPr>
          <w:t>8</w:t>
        </w:r>
      </w:ins>
      <w:ins w:id="24" w:author="Danielle Child" w:date="2014-05-15T20:46:00Z">
        <w:del w:id="25" w:author="Jeremy Spencer" w:date="2014-05-17T19:41:00Z">
          <w:r w:rsidR="002342C0" w:rsidDel="000624C7">
            <w:rPr>
              <w:rFonts w:ascii="Times New Roman" w:hAnsi="Times New Roman" w:cs="Times New Roman"/>
              <w:sz w:val="24"/>
              <w:szCs w:val="24"/>
            </w:rPr>
            <w:delText>9</w:delText>
          </w:r>
        </w:del>
        <w:r w:rsidR="002342C0">
          <w:rPr>
            <w:rFonts w:ascii="Times New Roman" w:hAnsi="Times New Roman" w:cs="Times New Roman"/>
            <w:sz w:val="24"/>
            <w:szCs w:val="24"/>
          </w:rPr>
          <w:t>70s</w:t>
        </w:r>
      </w:ins>
      <w:ins w:id="26" w:author="Jeremy Spencer" w:date="2014-05-19T16:30:00Z">
        <w:r w:rsidR="003106BA">
          <w:rPr>
            <w:rFonts w:ascii="Times New Roman" w:hAnsi="Times New Roman" w:cs="Times New Roman"/>
            <w:sz w:val="24"/>
            <w:szCs w:val="24"/>
          </w:rPr>
          <w:t>,</w:t>
        </w:r>
      </w:ins>
      <w:ins w:id="27" w:author="Danielle Child" w:date="2014-05-15T20:46:00Z">
        <w:r w:rsidR="002342C0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28" w:author="Danielle Child" w:date="2014-05-15T20:45:00Z">
        <w:r w:rsidR="002342C0">
          <w:rPr>
            <w:rFonts w:ascii="Times New Roman" w:hAnsi="Times New Roman" w:cs="Times New Roman"/>
            <w:sz w:val="24"/>
            <w:szCs w:val="24"/>
          </w:rPr>
          <w:t xml:space="preserve">Renoir gained popularity with critics and secured </w:t>
        </w:r>
        <w:del w:id="29" w:author="Jeremy Spencer" w:date="2014-05-19T16:31:00Z">
          <w:r w:rsidR="002342C0" w:rsidDel="003106BA">
            <w:rPr>
              <w:rFonts w:ascii="Times New Roman" w:hAnsi="Times New Roman" w:cs="Times New Roman"/>
              <w:sz w:val="24"/>
              <w:szCs w:val="24"/>
            </w:rPr>
            <w:delText xml:space="preserve">attracted </w:delText>
          </w:r>
        </w:del>
        <w:r w:rsidR="002342C0">
          <w:rPr>
            <w:rFonts w:ascii="Times New Roman" w:hAnsi="Times New Roman" w:cs="Times New Roman"/>
            <w:sz w:val="24"/>
            <w:szCs w:val="24"/>
          </w:rPr>
          <w:t>the patronage of art dealer</w:t>
        </w:r>
      </w:ins>
      <w:ins w:id="30" w:author="Jeremy Spencer" w:date="2014-05-19T16:30:00Z">
        <w:r w:rsidR="003106BA">
          <w:rPr>
            <w:rFonts w:ascii="Times New Roman" w:hAnsi="Times New Roman" w:cs="Times New Roman"/>
            <w:sz w:val="24"/>
            <w:szCs w:val="24"/>
          </w:rPr>
          <w:t>s</w:t>
        </w:r>
      </w:ins>
      <w:ins w:id="31" w:author="Danielle Child" w:date="2014-05-15T20:46:00Z">
        <w:r w:rsidR="002342C0">
          <w:rPr>
            <w:rFonts w:ascii="Times New Roman" w:hAnsi="Times New Roman" w:cs="Times New Roman"/>
            <w:sz w:val="24"/>
            <w:szCs w:val="24"/>
          </w:rPr>
          <w:t xml:space="preserve">. </w:t>
        </w:r>
      </w:ins>
      <w:ins w:id="32" w:author="Danielle Child" w:date="2014-05-15T21:08:00Z">
        <w:r w:rsidR="00BB0CEB">
          <w:rPr>
            <w:rFonts w:ascii="Times New Roman" w:hAnsi="Times New Roman" w:cs="Times New Roman"/>
            <w:sz w:val="24"/>
            <w:szCs w:val="24"/>
          </w:rPr>
          <w:t xml:space="preserve">Due to his disillusionment with the movement, </w:t>
        </w:r>
      </w:ins>
      <w:ins w:id="33" w:author="Danielle Child" w:date="2014-05-15T20:45:00Z">
        <w:r w:rsidR="00BB0CEB">
          <w:rPr>
            <w:rFonts w:ascii="Times New Roman" w:hAnsi="Times New Roman" w:cs="Times New Roman"/>
            <w:sz w:val="24"/>
            <w:szCs w:val="24"/>
          </w:rPr>
          <w:t>in 1887</w:t>
        </w:r>
        <w:r w:rsidR="002342C0">
          <w:rPr>
            <w:rFonts w:ascii="Times New Roman" w:hAnsi="Times New Roman" w:cs="Times New Roman"/>
            <w:sz w:val="24"/>
            <w:szCs w:val="24"/>
          </w:rPr>
          <w:t xml:space="preserve"> Renoir chose not to exhibit at the final Impressionist exhibition. </w:t>
        </w:r>
      </w:ins>
      <w:ins w:id="34" w:author="Danielle Child" w:date="2014-05-15T21:15:00Z">
        <w:r w:rsidR="00BC74F9">
          <w:rPr>
            <w:rFonts w:ascii="Times New Roman" w:hAnsi="Times New Roman" w:cs="Times New Roman"/>
            <w:sz w:val="24"/>
            <w:szCs w:val="24"/>
          </w:rPr>
          <w:t>His later works adopted more classical themes</w:t>
        </w:r>
      </w:ins>
      <w:ins w:id="35" w:author="Danielle Child" w:date="2014-05-15T21:18:00Z">
        <w:r w:rsidR="00393908">
          <w:rPr>
            <w:rFonts w:ascii="Times New Roman" w:hAnsi="Times New Roman" w:cs="Times New Roman"/>
            <w:sz w:val="24"/>
            <w:szCs w:val="24"/>
          </w:rPr>
          <w:t xml:space="preserve"> through </w:t>
        </w:r>
      </w:ins>
      <w:ins w:id="36" w:author="Jeremy Spencer" w:date="2014-05-19T16:31:00Z">
        <w:r w:rsidR="003106BA">
          <w:rPr>
            <w:rFonts w:ascii="Times New Roman" w:hAnsi="Times New Roman" w:cs="Times New Roman"/>
            <w:sz w:val="24"/>
            <w:szCs w:val="24"/>
          </w:rPr>
          <w:t xml:space="preserve">a </w:t>
        </w:r>
      </w:ins>
      <w:ins w:id="37" w:author="Danielle Child" w:date="2014-05-15T21:18:00Z">
        <w:del w:id="38" w:author="Jeremy Spencer" w:date="2014-05-19T16:31:00Z">
          <w:r w:rsidR="00393908" w:rsidDel="003106BA">
            <w:rPr>
              <w:rFonts w:ascii="Times New Roman" w:hAnsi="Times New Roman" w:cs="Times New Roman"/>
              <w:sz w:val="24"/>
              <w:szCs w:val="24"/>
            </w:rPr>
            <w:delText xml:space="preserve">his </w:delText>
          </w:r>
        </w:del>
        <w:r w:rsidR="00393908">
          <w:rPr>
            <w:rFonts w:ascii="Times New Roman" w:hAnsi="Times New Roman" w:cs="Times New Roman"/>
            <w:sz w:val="24"/>
            <w:szCs w:val="24"/>
          </w:rPr>
          <w:t>return to the nude</w:t>
        </w:r>
      </w:ins>
      <w:ins w:id="39" w:author="Danielle Child" w:date="2014-05-15T21:16:00Z">
        <w:r w:rsidR="00BC74F9">
          <w:rPr>
            <w:rFonts w:ascii="Times New Roman" w:hAnsi="Times New Roman" w:cs="Times New Roman"/>
            <w:sz w:val="24"/>
            <w:szCs w:val="24"/>
          </w:rPr>
          <w:t xml:space="preserve">, rejecting the </w:t>
        </w:r>
      </w:ins>
      <w:ins w:id="40" w:author="Danielle Child" w:date="2014-05-15T21:19:00Z">
        <w:r w:rsidR="008870FD">
          <w:rPr>
            <w:rFonts w:ascii="Times New Roman" w:hAnsi="Times New Roman" w:cs="Times New Roman"/>
            <w:sz w:val="24"/>
            <w:szCs w:val="24"/>
          </w:rPr>
          <w:t>‘</w:t>
        </w:r>
      </w:ins>
      <w:ins w:id="41" w:author="Danielle Child" w:date="2014-05-15T21:16:00Z">
        <w:r w:rsidR="00BC74F9">
          <w:rPr>
            <w:rFonts w:ascii="Times New Roman" w:hAnsi="Times New Roman" w:cs="Times New Roman"/>
            <w:sz w:val="24"/>
            <w:szCs w:val="24"/>
          </w:rPr>
          <w:t>modern life</w:t>
        </w:r>
      </w:ins>
      <w:ins w:id="42" w:author="Danielle Child" w:date="2014-05-15T21:19:00Z">
        <w:r w:rsidR="008870FD">
          <w:rPr>
            <w:rFonts w:ascii="Times New Roman" w:hAnsi="Times New Roman" w:cs="Times New Roman"/>
            <w:sz w:val="24"/>
            <w:szCs w:val="24"/>
          </w:rPr>
          <w:t>’</w:t>
        </w:r>
      </w:ins>
      <w:ins w:id="43" w:author="Danielle Child" w:date="2014-05-15T21:16:00Z">
        <w:r w:rsidR="00BC74F9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44" w:author="Danielle Child" w:date="2014-05-15T21:17:00Z">
        <w:r w:rsidR="00393908">
          <w:rPr>
            <w:rFonts w:ascii="Times New Roman" w:hAnsi="Times New Roman" w:cs="Times New Roman"/>
            <w:sz w:val="24"/>
            <w:szCs w:val="24"/>
          </w:rPr>
          <w:t xml:space="preserve">subject </w:t>
        </w:r>
      </w:ins>
      <w:ins w:id="45" w:author="Danielle Child" w:date="2014-05-15T21:16:00Z">
        <w:r w:rsidR="00BC74F9">
          <w:rPr>
            <w:rFonts w:ascii="Times New Roman" w:hAnsi="Times New Roman" w:cs="Times New Roman"/>
            <w:sz w:val="24"/>
            <w:szCs w:val="24"/>
          </w:rPr>
          <w:t xml:space="preserve">of Impressionism. </w:t>
        </w:r>
      </w:ins>
    </w:p>
    <w:p w14:paraId="5AC3337C" w14:textId="77777777" w:rsidR="002342C0" w:rsidRDefault="002342C0" w:rsidP="00ED1699">
      <w:pPr>
        <w:spacing w:line="276" w:lineRule="auto"/>
        <w:rPr>
          <w:ins w:id="46" w:author="Danielle Child" w:date="2014-05-15T20:44:00Z"/>
          <w:rFonts w:ascii="Times New Roman" w:hAnsi="Times New Roman" w:cs="Times New Roman"/>
          <w:sz w:val="24"/>
          <w:szCs w:val="24"/>
        </w:rPr>
      </w:pPr>
    </w:p>
    <w:p w14:paraId="79A53161" w14:textId="04D8DA15" w:rsidR="009C4D61" w:rsidRDefault="00F1677C" w:rsidP="00ED169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ins w:id="47" w:author="Danielle Child" w:date="2014-05-15T20:48:00Z">
        <w:r w:rsidRPr="00915BC4">
          <w:rPr>
            <w:rFonts w:ascii="Times New Roman" w:hAnsi="Times New Roman" w:cs="Times New Roman"/>
            <w:sz w:val="24"/>
            <w:szCs w:val="24"/>
            <w:rPrChange w:id="48" w:author="Danielle Child" w:date="2014-05-15T21:01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 xml:space="preserve">Pierre-August </w:t>
        </w:r>
      </w:ins>
      <w:ins w:id="49" w:author="Danielle Child" w:date="2014-05-15T21:08:00Z">
        <w:r w:rsidR="000B7089">
          <w:rPr>
            <w:rFonts w:ascii="Times New Roman" w:hAnsi="Times New Roman" w:cs="Times New Roman"/>
            <w:sz w:val="24"/>
            <w:szCs w:val="24"/>
          </w:rPr>
          <w:t xml:space="preserve">Renoir </w:t>
        </w:r>
      </w:ins>
      <w:moveToRangeStart w:id="50" w:author="Danielle Child" w:date="2014-05-15T20:47:00Z" w:name="move261806200"/>
      <w:moveTo w:id="51" w:author="Danielle Child" w:date="2014-05-15T20:47:00Z">
        <w:del w:id="52" w:author="Danielle Child" w:date="2014-05-15T20:47:00Z">
          <w:r w:rsidRPr="00915BC4" w:rsidDel="00F1677C">
            <w:rPr>
              <w:rFonts w:ascii="Times New Roman" w:hAnsi="Times New Roman" w:cs="Times New Roman"/>
              <w:sz w:val="24"/>
              <w:szCs w:val="24"/>
            </w:rPr>
            <w:delText xml:space="preserve">He </w:delText>
          </w:r>
        </w:del>
        <w:r w:rsidRPr="000B7089">
          <w:rPr>
            <w:rFonts w:ascii="Times New Roman" w:hAnsi="Times New Roman" w:cs="Times New Roman"/>
            <w:sz w:val="24"/>
            <w:szCs w:val="24"/>
          </w:rPr>
          <w:t>was</w:t>
        </w:r>
        <w:r w:rsidRPr="00E44376">
          <w:rPr>
            <w:rFonts w:ascii="Times New Roman" w:hAnsi="Times New Roman" w:cs="Times New Roman"/>
            <w:sz w:val="24"/>
            <w:szCs w:val="24"/>
          </w:rPr>
          <w:t xml:space="preserve"> born in Limoges in 1841; his family moved to Paris </w:t>
        </w:r>
        <w:r>
          <w:rPr>
            <w:rFonts w:ascii="Times New Roman" w:hAnsi="Times New Roman" w:cs="Times New Roman"/>
            <w:sz w:val="24"/>
            <w:szCs w:val="24"/>
          </w:rPr>
          <w:t>in 1844</w:t>
        </w:r>
        <w:r w:rsidRPr="00E44376">
          <w:rPr>
            <w:rFonts w:ascii="Times New Roman" w:hAnsi="Times New Roman" w:cs="Times New Roman"/>
            <w:sz w:val="24"/>
            <w:szCs w:val="24"/>
          </w:rPr>
          <w:t>. In 1854, he was apprenticed as a painter of porcelain</w:t>
        </w:r>
        <w:r>
          <w:rPr>
            <w:rFonts w:ascii="Times New Roman" w:hAnsi="Times New Roman" w:cs="Times New Roman"/>
            <w:sz w:val="24"/>
            <w:szCs w:val="24"/>
          </w:rPr>
          <w:t>;</w:t>
        </w:r>
        <w:r w:rsidRPr="00E44376">
          <w:rPr>
            <w:rFonts w:ascii="Times New Roman" w:hAnsi="Times New Roman" w:cs="Times New Roman"/>
            <w:sz w:val="24"/>
            <w:szCs w:val="24"/>
          </w:rPr>
          <w:t xml:space="preserve"> he also decorated fans and blinds with copies of Boucher and Watteau. </w:t>
        </w:r>
      </w:moveTo>
      <w:moveToRangeEnd w:id="50"/>
      <w:ins w:id="53" w:author="Danielle Child" w:date="2014-05-15T20:52:00Z">
        <w:r w:rsidR="00932078">
          <w:rPr>
            <w:rFonts w:ascii="Times New Roman" w:hAnsi="Times New Roman" w:cs="Times New Roman"/>
            <w:sz w:val="24"/>
            <w:szCs w:val="24"/>
          </w:rPr>
          <w:t xml:space="preserve">After studying </w:t>
        </w:r>
      </w:ins>
      <w:ins w:id="54" w:author="Danielle Child" w:date="2014-05-15T21:09:00Z">
        <w:r w:rsidR="00A3363E">
          <w:rPr>
            <w:rFonts w:ascii="Times New Roman" w:hAnsi="Times New Roman" w:cs="Times New Roman"/>
            <w:sz w:val="24"/>
            <w:szCs w:val="24"/>
          </w:rPr>
          <w:t xml:space="preserve">under </w:t>
        </w:r>
        <w:proofErr w:type="spellStart"/>
        <w:r w:rsidR="00A3363E">
          <w:rPr>
            <w:rFonts w:ascii="Times New Roman" w:hAnsi="Times New Roman" w:cs="Times New Roman"/>
            <w:sz w:val="24"/>
            <w:szCs w:val="24"/>
          </w:rPr>
          <w:t>Gleyre</w:t>
        </w:r>
        <w:proofErr w:type="spellEnd"/>
        <w:r w:rsidR="00A3363E">
          <w:rPr>
            <w:rFonts w:ascii="Times New Roman" w:hAnsi="Times New Roman" w:cs="Times New Roman"/>
            <w:sz w:val="24"/>
            <w:szCs w:val="24"/>
          </w:rPr>
          <w:t xml:space="preserve"> and </w:t>
        </w:r>
      </w:ins>
      <w:ins w:id="55" w:author="Danielle Child" w:date="2014-05-15T20:52:00Z">
        <w:r w:rsidR="00932078">
          <w:rPr>
            <w:rFonts w:ascii="Times New Roman" w:hAnsi="Times New Roman" w:cs="Times New Roman"/>
            <w:sz w:val="24"/>
            <w:szCs w:val="24"/>
          </w:rPr>
          <w:t xml:space="preserve">at </w:t>
        </w:r>
        <w:proofErr w:type="spellStart"/>
        <w:r w:rsidR="00932078" w:rsidRPr="00E44376">
          <w:rPr>
            <w:rFonts w:ascii="Times New Roman" w:hAnsi="Times New Roman" w:cs="Times New Roman"/>
            <w:i/>
            <w:sz w:val="24"/>
            <w:szCs w:val="24"/>
          </w:rPr>
          <w:t>Ecole</w:t>
        </w:r>
        <w:proofErr w:type="spellEnd"/>
        <w:r w:rsidR="00932078" w:rsidRPr="00E44376">
          <w:rPr>
            <w:rFonts w:ascii="Times New Roman" w:hAnsi="Times New Roman" w:cs="Times New Roman"/>
            <w:i/>
            <w:sz w:val="24"/>
            <w:szCs w:val="24"/>
          </w:rPr>
          <w:t xml:space="preserve"> </w:t>
        </w:r>
        <w:proofErr w:type="spellStart"/>
        <w:r w:rsidR="00932078" w:rsidRPr="00E44376">
          <w:rPr>
            <w:rFonts w:ascii="Times New Roman" w:hAnsi="Times New Roman" w:cs="Times New Roman"/>
            <w:i/>
            <w:sz w:val="24"/>
            <w:szCs w:val="24"/>
          </w:rPr>
          <w:t>Imperiale</w:t>
        </w:r>
        <w:proofErr w:type="spellEnd"/>
        <w:r w:rsidR="00932078" w:rsidRPr="00E44376">
          <w:rPr>
            <w:rFonts w:ascii="Times New Roman" w:hAnsi="Times New Roman" w:cs="Times New Roman"/>
            <w:i/>
            <w:sz w:val="24"/>
            <w:szCs w:val="24"/>
          </w:rPr>
          <w:t xml:space="preserve"> et </w:t>
        </w:r>
        <w:proofErr w:type="spellStart"/>
        <w:r w:rsidR="00932078" w:rsidRPr="00E44376">
          <w:rPr>
            <w:rFonts w:ascii="Times New Roman" w:hAnsi="Times New Roman" w:cs="Times New Roman"/>
            <w:i/>
            <w:sz w:val="24"/>
            <w:szCs w:val="24"/>
          </w:rPr>
          <w:t>Speciale</w:t>
        </w:r>
        <w:proofErr w:type="spellEnd"/>
        <w:r w:rsidR="00932078" w:rsidRPr="00E44376">
          <w:rPr>
            <w:rFonts w:ascii="Times New Roman" w:hAnsi="Times New Roman" w:cs="Times New Roman"/>
            <w:i/>
            <w:sz w:val="24"/>
            <w:szCs w:val="24"/>
          </w:rPr>
          <w:t xml:space="preserve"> des Beaux-Arts</w:t>
        </w:r>
        <w:r w:rsidR="00932078">
          <w:rPr>
            <w:rFonts w:ascii="Times New Roman" w:hAnsi="Times New Roman" w:cs="Times New Roman"/>
            <w:i/>
            <w:sz w:val="24"/>
            <w:szCs w:val="24"/>
          </w:rPr>
          <w:t xml:space="preserve">, </w:t>
        </w:r>
      </w:ins>
      <w:moveToRangeStart w:id="56" w:author="Danielle Child" w:date="2014-05-15T20:52:00Z" w:name="move261806468"/>
      <w:moveTo w:id="57" w:author="Danielle Child" w:date="2014-05-15T20:52:00Z">
        <w:r w:rsidR="00932078" w:rsidRPr="00E44376">
          <w:rPr>
            <w:rFonts w:ascii="Times New Roman" w:hAnsi="Times New Roman" w:cs="Times New Roman"/>
            <w:sz w:val="24"/>
            <w:szCs w:val="24"/>
          </w:rPr>
          <w:t>Renoir had success at the official Salon in the 1860s</w:t>
        </w:r>
      </w:moveTo>
      <w:ins w:id="58" w:author="Danielle Child" w:date="2014-05-15T21:11:00Z">
        <w:r w:rsidR="00A3363E">
          <w:rPr>
            <w:rFonts w:ascii="Times New Roman" w:hAnsi="Times New Roman" w:cs="Times New Roman"/>
            <w:sz w:val="24"/>
            <w:szCs w:val="24"/>
          </w:rPr>
          <w:t>; however,</w:t>
        </w:r>
      </w:ins>
      <w:moveTo w:id="59" w:author="Danielle Child" w:date="2014-05-15T20:52:00Z">
        <w:del w:id="60" w:author="Danielle Child" w:date="2014-05-15T21:11:00Z">
          <w:r w:rsidR="00932078" w:rsidRPr="00E44376" w:rsidDel="00A3363E">
            <w:rPr>
              <w:rFonts w:ascii="Times New Roman" w:hAnsi="Times New Roman" w:cs="Times New Roman"/>
              <w:sz w:val="24"/>
              <w:szCs w:val="24"/>
            </w:rPr>
            <w:delText>,</w:delText>
          </w:r>
        </w:del>
        <w:r w:rsidR="00932078" w:rsidRPr="00E44376">
          <w:rPr>
            <w:rFonts w:ascii="Times New Roman" w:hAnsi="Times New Roman" w:cs="Times New Roman"/>
            <w:sz w:val="24"/>
            <w:szCs w:val="24"/>
          </w:rPr>
          <w:t xml:space="preserve"> </w:t>
        </w:r>
        <w:del w:id="61" w:author="Danielle Child" w:date="2014-05-15T21:11:00Z">
          <w:r w:rsidR="00932078" w:rsidRPr="00E44376" w:rsidDel="00A3363E">
            <w:rPr>
              <w:rFonts w:ascii="Times New Roman" w:hAnsi="Times New Roman" w:cs="Times New Roman"/>
              <w:sz w:val="24"/>
              <w:szCs w:val="24"/>
            </w:rPr>
            <w:delText xml:space="preserve">although </w:delText>
          </w:r>
        </w:del>
        <w:r w:rsidR="00932078" w:rsidRPr="00E44376">
          <w:rPr>
            <w:rFonts w:ascii="Times New Roman" w:hAnsi="Times New Roman" w:cs="Times New Roman"/>
            <w:sz w:val="24"/>
            <w:szCs w:val="24"/>
          </w:rPr>
          <w:t xml:space="preserve">his rejection in 1873 may have influenced his decision to play an active part in the first Impressionist group exhibition held in Paris </w:t>
        </w:r>
      </w:moveTo>
      <w:ins w:id="62" w:author="Danielle Child" w:date="2014-05-15T21:10:00Z">
        <w:r w:rsidR="00A3363E">
          <w:rPr>
            <w:rFonts w:ascii="Times New Roman" w:hAnsi="Times New Roman" w:cs="Times New Roman"/>
            <w:sz w:val="24"/>
            <w:szCs w:val="24"/>
          </w:rPr>
          <w:t>during</w:t>
        </w:r>
      </w:ins>
      <w:moveTo w:id="63" w:author="Danielle Child" w:date="2014-05-15T20:52:00Z">
        <w:del w:id="64" w:author="Danielle Child" w:date="2014-05-15T21:10:00Z">
          <w:r w:rsidR="00932078" w:rsidRPr="00E44376" w:rsidDel="00A3363E">
            <w:rPr>
              <w:rFonts w:ascii="Times New Roman" w:hAnsi="Times New Roman" w:cs="Times New Roman"/>
              <w:sz w:val="24"/>
              <w:szCs w:val="24"/>
            </w:rPr>
            <w:delText>in</w:delText>
          </w:r>
        </w:del>
        <w:r w:rsidR="00932078" w:rsidRPr="00E44376">
          <w:rPr>
            <w:rFonts w:ascii="Times New Roman" w:hAnsi="Times New Roman" w:cs="Times New Roman"/>
            <w:sz w:val="24"/>
            <w:szCs w:val="24"/>
          </w:rPr>
          <w:t xml:space="preserve"> April-May 1874. </w:t>
        </w:r>
      </w:moveTo>
      <w:moveToRangeEnd w:id="56"/>
      <w:ins w:id="65" w:author="Danielle Child" w:date="2014-05-15T20:47:00Z">
        <w:r w:rsidR="002342C0">
          <w:rPr>
            <w:rFonts w:ascii="Times New Roman" w:hAnsi="Times New Roman" w:cs="Times New Roman"/>
            <w:sz w:val="24"/>
            <w:szCs w:val="24"/>
          </w:rPr>
          <w:t>Renoir’s</w:t>
        </w:r>
      </w:ins>
      <w:del w:id="66" w:author="Danielle Child" w:date="2014-05-15T20:47:00Z">
        <w:r w:rsidR="00A876D7" w:rsidDel="002342C0">
          <w:rPr>
            <w:rFonts w:ascii="Times New Roman" w:hAnsi="Times New Roman" w:cs="Times New Roman"/>
            <w:sz w:val="24"/>
            <w:szCs w:val="24"/>
          </w:rPr>
          <w:delText>H</w:delText>
        </w:r>
        <w:r w:rsidR="0029024B" w:rsidRPr="00E44376" w:rsidDel="002342C0">
          <w:rPr>
            <w:rFonts w:ascii="Times New Roman" w:hAnsi="Times New Roman" w:cs="Times New Roman"/>
            <w:sz w:val="24"/>
            <w:szCs w:val="24"/>
          </w:rPr>
          <w:delText>is</w:delText>
        </w:r>
      </w:del>
      <w:r w:rsidR="0029024B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23403E">
        <w:rPr>
          <w:rFonts w:ascii="Times New Roman" w:hAnsi="Times New Roman" w:cs="Times New Roman"/>
          <w:i/>
          <w:sz w:val="24"/>
          <w:szCs w:val="24"/>
        </w:rPr>
        <w:t xml:space="preserve">The </w:t>
      </w:r>
      <w:r w:rsidR="005B5833" w:rsidRPr="00E44376">
        <w:rPr>
          <w:rFonts w:ascii="Times New Roman" w:hAnsi="Times New Roman" w:cs="Times New Roman"/>
          <w:i/>
          <w:sz w:val="24"/>
          <w:szCs w:val="24"/>
        </w:rPr>
        <w:t>Dancer</w:t>
      </w:r>
      <w:ins w:id="67" w:author="Danielle Child" w:date="2014-05-15T21:02:00Z">
        <w:r w:rsidR="000B7089">
          <w:rPr>
            <w:rFonts w:ascii="Times New Roman" w:hAnsi="Times New Roman" w:cs="Times New Roman"/>
            <w:i/>
            <w:sz w:val="24"/>
            <w:szCs w:val="24"/>
          </w:rPr>
          <w:t xml:space="preserve"> </w:t>
        </w:r>
        <w:r w:rsidR="000B7089">
          <w:rPr>
            <w:rFonts w:ascii="Times New Roman" w:hAnsi="Times New Roman" w:cs="Times New Roman"/>
            <w:sz w:val="24"/>
            <w:szCs w:val="24"/>
          </w:rPr>
          <w:t xml:space="preserve">(The National Gallery of Art, Washington) </w:t>
        </w:r>
        <w:r w:rsidR="000B7089" w:rsidRPr="00E44376">
          <w:rPr>
            <w:rFonts w:ascii="Times New Roman" w:hAnsi="Times New Roman" w:cs="Times New Roman"/>
            <w:sz w:val="24"/>
            <w:szCs w:val="24"/>
          </w:rPr>
          <w:t>(1874)</w:t>
        </w:r>
        <w:r w:rsidR="000B7089">
          <w:rPr>
            <w:rFonts w:ascii="Times New Roman" w:hAnsi="Times New Roman" w:cs="Times New Roman"/>
            <w:i/>
            <w:sz w:val="24"/>
            <w:szCs w:val="24"/>
          </w:rPr>
          <w:t xml:space="preserve"> -</w:t>
        </w:r>
      </w:ins>
      <w:del w:id="68" w:author="Danielle Child" w:date="2014-05-15T21:02:00Z">
        <w:r w:rsidR="0023403E" w:rsidDel="000B7089">
          <w:rPr>
            <w:rFonts w:ascii="Times New Roman" w:hAnsi="Times New Roman" w:cs="Times New Roman"/>
            <w:i/>
            <w:sz w:val="24"/>
            <w:szCs w:val="24"/>
          </w:rPr>
          <w:delText>,</w:delText>
        </w:r>
      </w:del>
      <w:r w:rsidR="0023403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23403E">
        <w:rPr>
          <w:rFonts w:ascii="Times New Roman" w:hAnsi="Times New Roman" w:cs="Times New Roman"/>
          <w:sz w:val="24"/>
          <w:szCs w:val="24"/>
        </w:rPr>
        <w:t>a depiction of a young ballet dancer</w:t>
      </w:r>
      <w:del w:id="69" w:author="Danielle Child" w:date="2014-05-15T21:02:00Z">
        <w:r w:rsidR="0023403E" w:rsidDel="000B7089">
          <w:rPr>
            <w:rFonts w:ascii="Times New Roman" w:hAnsi="Times New Roman" w:cs="Times New Roman"/>
            <w:sz w:val="24"/>
            <w:szCs w:val="24"/>
          </w:rPr>
          <w:delText>,</w:delText>
        </w:r>
      </w:del>
      <w:r w:rsidR="005B5833" w:rsidRPr="00E44376">
        <w:rPr>
          <w:rFonts w:ascii="Times New Roman" w:hAnsi="Times New Roman" w:cs="Times New Roman"/>
          <w:i/>
          <w:sz w:val="24"/>
          <w:szCs w:val="24"/>
        </w:rPr>
        <w:t xml:space="preserve"> </w:t>
      </w:r>
      <w:del w:id="70" w:author="Danielle Child" w:date="2014-05-15T21:02:00Z">
        <w:r w:rsidR="0023403E" w:rsidDel="000B7089">
          <w:rPr>
            <w:rFonts w:ascii="Times New Roman" w:hAnsi="Times New Roman" w:cs="Times New Roman"/>
            <w:sz w:val="24"/>
            <w:szCs w:val="24"/>
          </w:rPr>
          <w:delText xml:space="preserve">(The National Gallery of Art, Washington) </w:delText>
        </w:r>
        <w:r w:rsidR="005B5833" w:rsidRPr="00E44376" w:rsidDel="000B7089">
          <w:rPr>
            <w:rFonts w:ascii="Times New Roman" w:hAnsi="Times New Roman" w:cs="Times New Roman"/>
            <w:sz w:val="24"/>
            <w:szCs w:val="24"/>
          </w:rPr>
          <w:delText>(1874)</w:delText>
        </w:r>
      </w:del>
      <w:ins w:id="71" w:author="Danielle Child" w:date="2014-05-15T21:02:00Z">
        <w:r w:rsidR="000B7089">
          <w:rPr>
            <w:rFonts w:ascii="Times New Roman" w:hAnsi="Times New Roman" w:cs="Times New Roman"/>
            <w:sz w:val="24"/>
            <w:szCs w:val="24"/>
          </w:rPr>
          <w:t>-</w:t>
        </w:r>
      </w:ins>
      <w:r w:rsidR="005B5833" w:rsidRPr="00E44376">
        <w:rPr>
          <w:rFonts w:ascii="Times New Roman" w:hAnsi="Times New Roman" w:cs="Times New Roman"/>
          <w:sz w:val="24"/>
          <w:szCs w:val="24"/>
        </w:rPr>
        <w:t xml:space="preserve"> and </w:t>
      </w:r>
      <w:r w:rsidR="005B5833" w:rsidRPr="00E44376">
        <w:rPr>
          <w:rFonts w:ascii="Times New Roman" w:hAnsi="Times New Roman" w:cs="Times New Roman"/>
          <w:i/>
          <w:sz w:val="24"/>
          <w:szCs w:val="24"/>
        </w:rPr>
        <w:t>La Loge</w:t>
      </w:r>
      <w:del w:id="72" w:author="Danielle Child" w:date="2014-05-15T21:03:00Z">
        <w:r w:rsidR="00A01C1A" w:rsidDel="000B7089">
          <w:rPr>
            <w:rFonts w:ascii="Times New Roman" w:hAnsi="Times New Roman" w:cs="Times New Roman"/>
            <w:i/>
            <w:sz w:val="24"/>
            <w:szCs w:val="24"/>
          </w:rPr>
          <w:delText>,</w:delText>
        </w:r>
      </w:del>
      <w:r w:rsidR="00A01C1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A01C1A">
        <w:rPr>
          <w:rFonts w:ascii="Times New Roman" w:hAnsi="Times New Roman" w:cs="Times New Roman"/>
          <w:sz w:val="24"/>
          <w:szCs w:val="24"/>
        </w:rPr>
        <w:t xml:space="preserve">(The </w:t>
      </w:r>
      <w:proofErr w:type="spellStart"/>
      <w:r w:rsidR="00A01C1A">
        <w:rPr>
          <w:rFonts w:ascii="Times New Roman" w:hAnsi="Times New Roman" w:cs="Times New Roman"/>
          <w:sz w:val="24"/>
          <w:szCs w:val="24"/>
        </w:rPr>
        <w:t>Courtauld</w:t>
      </w:r>
      <w:proofErr w:type="spellEnd"/>
      <w:r w:rsidR="00A01C1A">
        <w:rPr>
          <w:rFonts w:ascii="Times New Roman" w:hAnsi="Times New Roman" w:cs="Times New Roman"/>
          <w:sz w:val="24"/>
          <w:szCs w:val="24"/>
        </w:rPr>
        <w:t xml:space="preserve"> Gallery)</w:t>
      </w:r>
      <w:r w:rsidR="0029024B" w:rsidRPr="00E44376">
        <w:rPr>
          <w:rFonts w:ascii="Times New Roman" w:hAnsi="Times New Roman" w:cs="Times New Roman"/>
          <w:sz w:val="24"/>
          <w:szCs w:val="24"/>
        </w:rPr>
        <w:t xml:space="preserve"> (1874) were</w:t>
      </w:r>
      <w:r w:rsidR="005B5833" w:rsidRPr="00E44376">
        <w:rPr>
          <w:rFonts w:ascii="Times New Roman" w:hAnsi="Times New Roman" w:cs="Times New Roman"/>
          <w:sz w:val="24"/>
          <w:szCs w:val="24"/>
        </w:rPr>
        <w:t xml:space="preserve"> shown in the fi</w:t>
      </w:r>
      <w:r w:rsidR="0029024B" w:rsidRPr="00E44376">
        <w:rPr>
          <w:rFonts w:ascii="Times New Roman" w:hAnsi="Times New Roman" w:cs="Times New Roman"/>
          <w:sz w:val="24"/>
          <w:szCs w:val="24"/>
        </w:rPr>
        <w:t>rst</w:t>
      </w:r>
      <w:ins w:id="73" w:author="Danielle Child" w:date="2014-05-15T20:47:00Z">
        <w:r w:rsidR="002342C0">
          <w:rPr>
            <w:rFonts w:ascii="Times New Roman" w:hAnsi="Times New Roman" w:cs="Times New Roman"/>
            <w:sz w:val="24"/>
            <w:szCs w:val="24"/>
          </w:rPr>
          <w:t xml:space="preserve"> Impressionist exhibition</w:t>
        </w:r>
      </w:ins>
      <w:r w:rsidR="004D6D6D">
        <w:rPr>
          <w:rFonts w:ascii="Times New Roman" w:hAnsi="Times New Roman" w:cs="Times New Roman"/>
          <w:sz w:val="24"/>
          <w:szCs w:val="24"/>
        </w:rPr>
        <w:t>.</w:t>
      </w:r>
      <w:r w:rsidR="00F176B5">
        <w:rPr>
          <w:rFonts w:ascii="Times New Roman" w:hAnsi="Times New Roman" w:cs="Times New Roman"/>
          <w:sz w:val="24"/>
          <w:szCs w:val="24"/>
        </w:rPr>
        <w:t xml:space="preserve"> </w:t>
      </w:r>
      <w:r w:rsidR="0029024B" w:rsidRPr="00E44376">
        <w:rPr>
          <w:rFonts w:ascii="Times New Roman" w:hAnsi="Times New Roman" w:cs="Times New Roman"/>
          <w:i/>
          <w:sz w:val="24"/>
          <w:szCs w:val="24"/>
        </w:rPr>
        <w:t>La Loge</w:t>
      </w:r>
      <w:r w:rsidR="00B9104D" w:rsidRPr="00E44376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B9104D" w:rsidRPr="00E44376">
        <w:rPr>
          <w:rFonts w:ascii="Times New Roman" w:hAnsi="Times New Roman" w:cs="Times New Roman"/>
          <w:sz w:val="24"/>
          <w:szCs w:val="24"/>
        </w:rPr>
        <w:t xml:space="preserve">praised by the </w:t>
      </w:r>
      <w:r w:rsidR="0023403E">
        <w:rPr>
          <w:rFonts w:ascii="Times New Roman" w:hAnsi="Times New Roman" w:cs="Times New Roman"/>
          <w:sz w:val="24"/>
          <w:szCs w:val="24"/>
        </w:rPr>
        <w:t xml:space="preserve">art </w:t>
      </w:r>
      <w:r w:rsidR="00B9104D" w:rsidRPr="00E44376">
        <w:rPr>
          <w:rFonts w:ascii="Times New Roman" w:hAnsi="Times New Roman" w:cs="Times New Roman"/>
          <w:sz w:val="24"/>
          <w:szCs w:val="24"/>
        </w:rPr>
        <w:t xml:space="preserve">critic </w:t>
      </w:r>
      <w:r w:rsidR="0023403E">
        <w:rPr>
          <w:rFonts w:ascii="Times New Roman" w:hAnsi="Times New Roman" w:cs="Times New Roman"/>
          <w:sz w:val="24"/>
          <w:szCs w:val="24"/>
        </w:rPr>
        <w:t xml:space="preserve">and writer </w:t>
      </w:r>
      <w:r w:rsidR="00B9104D" w:rsidRPr="00E44376">
        <w:rPr>
          <w:rFonts w:ascii="Times New Roman" w:hAnsi="Times New Roman" w:cs="Times New Roman"/>
          <w:sz w:val="24"/>
          <w:szCs w:val="24"/>
        </w:rPr>
        <w:t xml:space="preserve">Philippe </w:t>
      </w:r>
      <w:proofErr w:type="spellStart"/>
      <w:r w:rsidR="00B9104D" w:rsidRPr="00E44376">
        <w:rPr>
          <w:rFonts w:ascii="Times New Roman" w:hAnsi="Times New Roman" w:cs="Times New Roman"/>
          <w:sz w:val="24"/>
          <w:szCs w:val="24"/>
        </w:rPr>
        <w:t>Burty</w:t>
      </w:r>
      <w:proofErr w:type="spellEnd"/>
      <w:r w:rsidR="00B9104D" w:rsidRPr="00E44376">
        <w:rPr>
          <w:rFonts w:ascii="Times New Roman" w:hAnsi="Times New Roman" w:cs="Times New Roman"/>
          <w:sz w:val="24"/>
          <w:szCs w:val="24"/>
        </w:rPr>
        <w:t xml:space="preserve"> </w:t>
      </w:r>
      <w:del w:id="74" w:author="Danielle Child" w:date="2014-05-15T21:18:00Z">
        <w:r w:rsidR="0023403E" w:rsidDel="00393908">
          <w:rPr>
            <w:rFonts w:ascii="Times New Roman" w:hAnsi="Times New Roman" w:cs="Times New Roman"/>
            <w:sz w:val="24"/>
            <w:szCs w:val="24"/>
          </w:rPr>
          <w:delText>(</w:delText>
        </w:r>
        <w:r w:rsidR="0023403E" w:rsidRPr="0023403E" w:rsidDel="00393908">
          <w:rPr>
            <w:rFonts w:ascii="Times New Roman" w:hAnsi="Times New Roman" w:cs="Times New Roman"/>
            <w:sz w:val="24"/>
            <w:szCs w:val="24"/>
          </w:rPr>
          <w:delText>1830–1890</w:delText>
        </w:r>
        <w:r w:rsidR="0023403E" w:rsidDel="00393908">
          <w:rPr>
            <w:rFonts w:ascii="Times New Roman" w:hAnsi="Times New Roman" w:cs="Times New Roman"/>
            <w:sz w:val="24"/>
            <w:szCs w:val="24"/>
          </w:rPr>
          <w:delText>)</w:delText>
        </w:r>
        <w:r w:rsidR="0023403E" w:rsidRPr="0023403E" w:rsidDel="00393908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r w:rsidR="00B9104D" w:rsidRPr="00E44376">
        <w:rPr>
          <w:rFonts w:ascii="Times New Roman" w:hAnsi="Times New Roman" w:cs="Times New Roman"/>
          <w:sz w:val="24"/>
          <w:szCs w:val="24"/>
        </w:rPr>
        <w:t xml:space="preserve">for its </w:t>
      </w:r>
      <w:r w:rsidR="00F176B5">
        <w:rPr>
          <w:rFonts w:ascii="Times New Roman" w:hAnsi="Times New Roman" w:cs="Times New Roman"/>
          <w:sz w:val="24"/>
          <w:szCs w:val="24"/>
        </w:rPr>
        <w:t>strong illusionism</w:t>
      </w:r>
      <w:r w:rsidR="00A77F59">
        <w:rPr>
          <w:rFonts w:ascii="Times New Roman" w:hAnsi="Times New Roman" w:cs="Times New Roman"/>
          <w:sz w:val="24"/>
          <w:szCs w:val="24"/>
        </w:rPr>
        <w:t>,</w:t>
      </w:r>
      <w:r w:rsidR="00F176B5">
        <w:rPr>
          <w:rFonts w:ascii="Times New Roman" w:hAnsi="Times New Roman" w:cs="Times New Roman"/>
          <w:sz w:val="24"/>
          <w:szCs w:val="24"/>
        </w:rPr>
        <w:t xml:space="preserve"> </w:t>
      </w:r>
      <w:r w:rsidR="005B5833" w:rsidRPr="00E44376">
        <w:rPr>
          <w:rFonts w:ascii="Times New Roman" w:hAnsi="Times New Roman" w:cs="Times New Roman"/>
          <w:sz w:val="24"/>
          <w:szCs w:val="24"/>
        </w:rPr>
        <w:t xml:space="preserve">represents a typically </w:t>
      </w:r>
      <w:r w:rsidR="00F176B5">
        <w:rPr>
          <w:rFonts w:ascii="Times New Roman" w:hAnsi="Times New Roman" w:cs="Times New Roman"/>
          <w:sz w:val="24"/>
          <w:szCs w:val="24"/>
        </w:rPr>
        <w:t xml:space="preserve">and recognisably </w:t>
      </w:r>
      <w:r w:rsidR="005B5833" w:rsidRPr="00E44376">
        <w:rPr>
          <w:rFonts w:ascii="Times New Roman" w:hAnsi="Times New Roman" w:cs="Times New Roman"/>
          <w:sz w:val="24"/>
          <w:szCs w:val="24"/>
        </w:rPr>
        <w:t>modern subject of theatre and a fashionably dressed woman as the spectacl</w:t>
      </w:r>
      <w:r w:rsidR="007C364C" w:rsidRPr="00E44376">
        <w:rPr>
          <w:rFonts w:ascii="Times New Roman" w:hAnsi="Times New Roman" w:cs="Times New Roman"/>
          <w:sz w:val="24"/>
          <w:szCs w:val="24"/>
        </w:rPr>
        <w:t>e for a</w:t>
      </w:r>
      <w:r w:rsidR="00B9104D" w:rsidRPr="00E44376">
        <w:rPr>
          <w:rFonts w:ascii="Times New Roman" w:hAnsi="Times New Roman" w:cs="Times New Roman"/>
          <w:sz w:val="24"/>
          <w:szCs w:val="24"/>
        </w:rPr>
        <w:t xml:space="preserve"> presumed male spectator</w:t>
      </w:r>
      <w:ins w:id="75" w:author="Danielle Child" w:date="2014-05-15T21:12:00Z">
        <w:r w:rsidR="00BC74F9">
          <w:rPr>
            <w:rFonts w:ascii="Times New Roman" w:hAnsi="Times New Roman" w:cs="Times New Roman"/>
            <w:sz w:val="24"/>
            <w:szCs w:val="24"/>
          </w:rPr>
          <w:t>.</w:t>
        </w:r>
      </w:ins>
      <w:del w:id="76" w:author="Danielle Child" w:date="2014-05-15T21:12:00Z">
        <w:r w:rsidR="00B9104D" w:rsidRPr="00E44376" w:rsidDel="00BC74F9">
          <w:rPr>
            <w:rFonts w:ascii="Times New Roman" w:hAnsi="Times New Roman" w:cs="Times New Roman"/>
            <w:sz w:val="24"/>
            <w:szCs w:val="24"/>
          </w:rPr>
          <w:delText>,</w:delText>
        </w:r>
      </w:del>
      <w:r w:rsidR="00B9104D" w:rsidRPr="00E44376">
        <w:rPr>
          <w:rFonts w:ascii="Times New Roman" w:hAnsi="Times New Roman" w:cs="Times New Roman"/>
          <w:sz w:val="24"/>
          <w:szCs w:val="24"/>
        </w:rPr>
        <w:t xml:space="preserve"> </w:t>
      </w:r>
      <w:ins w:id="77" w:author="Danielle Child" w:date="2014-05-15T21:12:00Z">
        <w:r w:rsidR="00BC74F9">
          <w:rPr>
            <w:rFonts w:ascii="Times New Roman" w:hAnsi="Times New Roman" w:cs="Times New Roman"/>
            <w:sz w:val="24"/>
            <w:szCs w:val="24"/>
          </w:rPr>
          <w:t>A</w:t>
        </w:r>
      </w:ins>
      <w:del w:id="78" w:author="Danielle Child" w:date="2014-05-15T21:12:00Z">
        <w:r w:rsidR="00D64947" w:rsidDel="00BC74F9">
          <w:rPr>
            <w:rFonts w:ascii="Times New Roman" w:hAnsi="Times New Roman" w:cs="Times New Roman"/>
            <w:sz w:val="24"/>
            <w:szCs w:val="24"/>
          </w:rPr>
          <w:delText>a</w:delText>
        </w:r>
      </w:del>
      <w:r w:rsidR="00D64947">
        <w:rPr>
          <w:rFonts w:ascii="Times New Roman" w:hAnsi="Times New Roman" w:cs="Times New Roman"/>
          <w:sz w:val="24"/>
          <w:szCs w:val="24"/>
        </w:rPr>
        <w:t xml:space="preserve"> </w:t>
      </w:r>
      <w:r w:rsidR="00B9104D" w:rsidRPr="00E44376">
        <w:rPr>
          <w:rFonts w:ascii="Times New Roman" w:hAnsi="Times New Roman" w:cs="Times New Roman"/>
          <w:sz w:val="24"/>
          <w:szCs w:val="24"/>
        </w:rPr>
        <w:t xml:space="preserve">male </w:t>
      </w:r>
      <w:r w:rsidR="007C364C" w:rsidRPr="00E44376">
        <w:rPr>
          <w:rFonts w:ascii="Times New Roman" w:hAnsi="Times New Roman" w:cs="Times New Roman"/>
          <w:sz w:val="24"/>
          <w:szCs w:val="24"/>
        </w:rPr>
        <w:t>companion</w:t>
      </w:r>
      <w:r w:rsidR="00A77F59">
        <w:rPr>
          <w:rFonts w:ascii="Times New Roman" w:hAnsi="Times New Roman" w:cs="Times New Roman"/>
          <w:sz w:val="24"/>
          <w:szCs w:val="24"/>
        </w:rPr>
        <w:t xml:space="preserve"> sits behind her, using</w:t>
      </w:r>
      <w:r w:rsidR="00B9104D" w:rsidRPr="00E44376">
        <w:rPr>
          <w:rFonts w:ascii="Times New Roman" w:hAnsi="Times New Roman" w:cs="Times New Roman"/>
          <w:sz w:val="24"/>
          <w:szCs w:val="24"/>
        </w:rPr>
        <w:t xml:space="preserve"> opera g</w:t>
      </w:r>
      <w:r w:rsidR="007C364C" w:rsidRPr="00E44376">
        <w:rPr>
          <w:rFonts w:ascii="Times New Roman" w:hAnsi="Times New Roman" w:cs="Times New Roman"/>
          <w:sz w:val="24"/>
          <w:szCs w:val="24"/>
        </w:rPr>
        <w:t>lasses</w:t>
      </w:r>
      <w:r w:rsidR="00B9104D" w:rsidRPr="00E44376">
        <w:rPr>
          <w:rFonts w:ascii="Times New Roman" w:hAnsi="Times New Roman" w:cs="Times New Roman"/>
          <w:sz w:val="24"/>
          <w:szCs w:val="24"/>
        </w:rPr>
        <w:t>, leans</w:t>
      </w:r>
      <w:r w:rsidR="007C364C" w:rsidRPr="00E44376">
        <w:rPr>
          <w:rFonts w:ascii="Times New Roman" w:hAnsi="Times New Roman" w:cs="Times New Roman"/>
          <w:sz w:val="24"/>
          <w:szCs w:val="24"/>
        </w:rPr>
        <w:t xml:space="preserve"> to look above</w:t>
      </w:r>
      <w:r w:rsidR="00A77F59">
        <w:rPr>
          <w:rFonts w:ascii="Times New Roman" w:hAnsi="Times New Roman" w:cs="Times New Roman"/>
          <w:sz w:val="24"/>
          <w:szCs w:val="24"/>
        </w:rPr>
        <w:t>,</w:t>
      </w:r>
      <w:r w:rsidR="007C364C" w:rsidRPr="00E44376">
        <w:rPr>
          <w:rFonts w:ascii="Times New Roman" w:hAnsi="Times New Roman" w:cs="Times New Roman"/>
          <w:sz w:val="24"/>
          <w:szCs w:val="24"/>
        </w:rPr>
        <w:t xml:space="preserve"> towards a theatre box rather than down at the stage.</w:t>
      </w:r>
      <w:r w:rsidR="00EE60E7" w:rsidRPr="00E44376">
        <w:rPr>
          <w:rFonts w:ascii="Times New Roman" w:hAnsi="Times New Roman" w:cs="Times New Roman"/>
          <w:sz w:val="24"/>
          <w:szCs w:val="24"/>
        </w:rPr>
        <w:t xml:space="preserve"> Renoir’s </w:t>
      </w:r>
      <w:r w:rsidR="0028582B">
        <w:rPr>
          <w:rFonts w:ascii="Times New Roman" w:hAnsi="Times New Roman" w:cs="Times New Roman"/>
          <w:i/>
          <w:sz w:val="24"/>
          <w:szCs w:val="24"/>
        </w:rPr>
        <w:t>Dance</w:t>
      </w:r>
      <w:r w:rsidR="00EE60E7" w:rsidRPr="00E44376">
        <w:rPr>
          <w:rFonts w:ascii="Times New Roman" w:hAnsi="Times New Roman" w:cs="Times New Roman"/>
          <w:i/>
          <w:sz w:val="24"/>
          <w:szCs w:val="24"/>
        </w:rPr>
        <w:t xml:space="preserve"> at the Moulin de la </w:t>
      </w:r>
      <w:proofErr w:type="spellStart"/>
      <w:r w:rsidR="00EE60E7" w:rsidRPr="00E44376">
        <w:rPr>
          <w:rFonts w:ascii="Times New Roman" w:hAnsi="Times New Roman" w:cs="Times New Roman"/>
          <w:i/>
          <w:sz w:val="24"/>
          <w:szCs w:val="24"/>
        </w:rPr>
        <w:t>Galette</w:t>
      </w:r>
      <w:proofErr w:type="spellEnd"/>
      <w:r w:rsidR="0028582B">
        <w:rPr>
          <w:rFonts w:ascii="Times New Roman" w:hAnsi="Times New Roman" w:cs="Times New Roman"/>
          <w:i/>
          <w:sz w:val="24"/>
          <w:szCs w:val="24"/>
        </w:rPr>
        <w:t>,</w:t>
      </w:r>
      <w:r w:rsidR="00AC646C">
        <w:rPr>
          <w:rFonts w:ascii="Times New Roman" w:hAnsi="Times New Roman" w:cs="Times New Roman"/>
          <w:sz w:val="24"/>
          <w:szCs w:val="24"/>
        </w:rPr>
        <w:t xml:space="preserve"> </w:t>
      </w:r>
      <w:r w:rsidR="00DA772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DA772D">
        <w:rPr>
          <w:rFonts w:ascii="Times New Roman" w:hAnsi="Times New Roman" w:cs="Times New Roman"/>
          <w:sz w:val="24"/>
          <w:szCs w:val="24"/>
        </w:rPr>
        <w:t>Musée</w:t>
      </w:r>
      <w:proofErr w:type="spellEnd"/>
      <w:r w:rsidR="00DA772D">
        <w:rPr>
          <w:rFonts w:ascii="Times New Roman" w:hAnsi="Times New Roman" w:cs="Times New Roman"/>
          <w:sz w:val="24"/>
          <w:szCs w:val="24"/>
        </w:rPr>
        <w:t xml:space="preserve"> d’Orsay) </w:t>
      </w:r>
      <w:r w:rsidR="00AC646C">
        <w:rPr>
          <w:rFonts w:ascii="Times New Roman" w:hAnsi="Times New Roman" w:cs="Times New Roman"/>
          <w:sz w:val="24"/>
          <w:szCs w:val="24"/>
        </w:rPr>
        <w:t>painted in 1876</w:t>
      </w:r>
      <w:r w:rsidR="00EE60E7" w:rsidRPr="00E44376">
        <w:rPr>
          <w:rFonts w:ascii="Times New Roman" w:hAnsi="Times New Roman" w:cs="Times New Roman"/>
          <w:sz w:val="24"/>
          <w:szCs w:val="24"/>
        </w:rPr>
        <w:t xml:space="preserve"> was exhibited in the third Impressionist group exhibition of 1877; it is a directly observed painting of people dancing and socialising</w:t>
      </w:r>
      <w:r w:rsidR="00AC646C">
        <w:rPr>
          <w:rFonts w:ascii="Times New Roman" w:hAnsi="Times New Roman" w:cs="Times New Roman"/>
          <w:sz w:val="24"/>
          <w:szCs w:val="24"/>
        </w:rPr>
        <w:t xml:space="preserve"> in Montmartre</w:t>
      </w:r>
      <w:r w:rsidR="00EE60E7" w:rsidRPr="00E44376">
        <w:rPr>
          <w:rFonts w:ascii="Times New Roman" w:hAnsi="Times New Roman" w:cs="Times New Roman"/>
          <w:sz w:val="24"/>
          <w:szCs w:val="24"/>
        </w:rPr>
        <w:t xml:space="preserve">, praised for how well it captured the bohemian atmosphere of an open air dance and its realist depiction of Parisian life. </w:t>
      </w:r>
      <w:r w:rsidR="00231481" w:rsidRPr="00E44376">
        <w:rPr>
          <w:rFonts w:ascii="Times New Roman" w:hAnsi="Times New Roman" w:cs="Times New Roman"/>
          <w:sz w:val="24"/>
          <w:szCs w:val="24"/>
        </w:rPr>
        <w:t>The review</w:t>
      </w:r>
      <w:r w:rsidR="004952FE" w:rsidRPr="00E44376">
        <w:rPr>
          <w:rFonts w:ascii="Times New Roman" w:hAnsi="Times New Roman" w:cs="Times New Roman"/>
          <w:sz w:val="24"/>
          <w:szCs w:val="24"/>
        </w:rPr>
        <w:t>er</w:t>
      </w:r>
      <w:r w:rsidR="00231481" w:rsidRPr="00E44376">
        <w:rPr>
          <w:rFonts w:ascii="Times New Roman" w:hAnsi="Times New Roman" w:cs="Times New Roman"/>
          <w:sz w:val="24"/>
          <w:szCs w:val="24"/>
        </w:rPr>
        <w:t>s were relatively favourable</w:t>
      </w:r>
      <w:r w:rsidR="003303C1">
        <w:rPr>
          <w:rFonts w:ascii="Times New Roman" w:hAnsi="Times New Roman" w:cs="Times New Roman"/>
          <w:sz w:val="24"/>
          <w:szCs w:val="24"/>
        </w:rPr>
        <w:t xml:space="preserve"> towards his work</w:t>
      </w:r>
      <w:ins w:id="79" w:author="Danielle Child" w:date="2014-05-15T21:13:00Z">
        <w:r w:rsidR="00BC74F9">
          <w:rPr>
            <w:rFonts w:ascii="Times New Roman" w:hAnsi="Times New Roman" w:cs="Times New Roman"/>
            <w:sz w:val="24"/>
            <w:szCs w:val="24"/>
          </w:rPr>
          <w:t>;</w:t>
        </w:r>
      </w:ins>
      <w:del w:id="80" w:author="Danielle Child" w:date="2014-05-15T21:13:00Z">
        <w:r w:rsidR="00231481" w:rsidRPr="00E44376" w:rsidDel="00BC74F9">
          <w:rPr>
            <w:rFonts w:ascii="Times New Roman" w:hAnsi="Times New Roman" w:cs="Times New Roman"/>
            <w:sz w:val="24"/>
            <w:szCs w:val="24"/>
          </w:rPr>
          <w:delText>,</w:delText>
        </w:r>
      </w:del>
      <w:r w:rsidR="00D87013" w:rsidRPr="00E44376">
        <w:rPr>
          <w:rFonts w:ascii="Times New Roman" w:hAnsi="Times New Roman" w:cs="Times New Roman"/>
          <w:sz w:val="24"/>
          <w:szCs w:val="24"/>
        </w:rPr>
        <w:t xml:space="preserve"> the quality, attraction, and promise of the paintings exhibited in 1874 were recognised but they were criticised for their sketchy quality and Renoir’s apparent confusion of </w:t>
      </w:r>
      <w:r w:rsidR="003303C1">
        <w:rPr>
          <w:rFonts w:ascii="Times New Roman" w:hAnsi="Times New Roman" w:cs="Times New Roman"/>
          <w:sz w:val="24"/>
          <w:szCs w:val="24"/>
        </w:rPr>
        <w:t xml:space="preserve">the </w:t>
      </w:r>
      <w:r w:rsidR="00D87013" w:rsidRPr="00E44376">
        <w:rPr>
          <w:rFonts w:ascii="Times New Roman" w:hAnsi="Times New Roman" w:cs="Times New Roman"/>
          <w:sz w:val="24"/>
          <w:szCs w:val="24"/>
        </w:rPr>
        <w:t xml:space="preserve">reality </w:t>
      </w:r>
      <w:r w:rsidR="003303C1">
        <w:rPr>
          <w:rFonts w:ascii="Times New Roman" w:hAnsi="Times New Roman" w:cs="Times New Roman"/>
          <w:sz w:val="24"/>
          <w:szCs w:val="24"/>
        </w:rPr>
        <w:t xml:space="preserve">of his subjects </w:t>
      </w:r>
      <w:r w:rsidR="00D87013" w:rsidRPr="00E44376">
        <w:rPr>
          <w:rFonts w:ascii="Times New Roman" w:hAnsi="Times New Roman" w:cs="Times New Roman"/>
          <w:sz w:val="24"/>
          <w:szCs w:val="24"/>
        </w:rPr>
        <w:t xml:space="preserve">with </w:t>
      </w:r>
      <w:r w:rsidR="003303C1">
        <w:rPr>
          <w:rFonts w:ascii="Times New Roman" w:hAnsi="Times New Roman" w:cs="Times New Roman"/>
          <w:sz w:val="24"/>
          <w:szCs w:val="24"/>
        </w:rPr>
        <w:t xml:space="preserve">mere </w:t>
      </w:r>
      <w:r w:rsidR="00D87013" w:rsidRPr="00E44376">
        <w:rPr>
          <w:rFonts w:ascii="Times New Roman" w:hAnsi="Times New Roman" w:cs="Times New Roman"/>
          <w:sz w:val="24"/>
          <w:szCs w:val="24"/>
        </w:rPr>
        <w:t xml:space="preserve">appearances and shadows. </w:t>
      </w:r>
      <w:r w:rsidR="00231481" w:rsidRPr="00E44376">
        <w:rPr>
          <w:rFonts w:ascii="Times New Roman" w:hAnsi="Times New Roman" w:cs="Times New Roman"/>
          <w:sz w:val="24"/>
          <w:szCs w:val="24"/>
        </w:rPr>
        <w:t xml:space="preserve">Renoir </w:t>
      </w:r>
      <w:r w:rsidR="00EE60E7" w:rsidRPr="00E44376">
        <w:rPr>
          <w:rFonts w:ascii="Times New Roman" w:hAnsi="Times New Roman" w:cs="Times New Roman"/>
          <w:sz w:val="24"/>
          <w:szCs w:val="24"/>
        </w:rPr>
        <w:t>disliked the label ‘intransigent’, the other popular name for the Impressionists in the 1870s, which carried p</w:t>
      </w:r>
      <w:r w:rsidR="0002660D" w:rsidRPr="00E44376">
        <w:rPr>
          <w:rFonts w:ascii="Times New Roman" w:hAnsi="Times New Roman" w:cs="Times New Roman"/>
          <w:sz w:val="24"/>
          <w:szCs w:val="24"/>
        </w:rPr>
        <w:t>olitically radical connotations.</w:t>
      </w:r>
      <w:r w:rsidR="00EE60E7" w:rsidRPr="00E4437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1E2B72" w14:textId="5AD61EF6" w:rsidR="00DE6B5A" w:rsidRDefault="0002660D" w:rsidP="00ED1699">
      <w:pPr>
        <w:spacing w:line="276" w:lineRule="auto"/>
        <w:rPr>
          <w:ins w:id="81" w:author="doctor" w:date="2014-05-21T11:22:00Z"/>
          <w:rFonts w:ascii="Times New Roman" w:hAnsi="Times New Roman" w:cs="Times New Roman"/>
          <w:sz w:val="24"/>
          <w:szCs w:val="24"/>
          <w:lang w:val="en-US"/>
        </w:rPr>
      </w:pPr>
      <w:r w:rsidRPr="00E44376">
        <w:rPr>
          <w:rFonts w:ascii="Times New Roman" w:hAnsi="Times New Roman" w:cs="Times New Roman"/>
          <w:sz w:val="24"/>
          <w:szCs w:val="24"/>
        </w:rPr>
        <w:t xml:space="preserve">Renoir was popular with critics and collectors by the end of the 1870s; the </w:t>
      </w:r>
      <w:r w:rsidR="00FD1A17" w:rsidRPr="00E44376">
        <w:rPr>
          <w:rFonts w:ascii="Times New Roman" w:hAnsi="Times New Roman" w:cs="Times New Roman"/>
          <w:sz w:val="24"/>
          <w:szCs w:val="24"/>
        </w:rPr>
        <w:t xml:space="preserve">support of the </w:t>
      </w:r>
      <w:r w:rsidRPr="00E44376">
        <w:rPr>
          <w:rFonts w:ascii="Times New Roman" w:hAnsi="Times New Roman" w:cs="Times New Roman"/>
          <w:sz w:val="24"/>
          <w:szCs w:val="24"/>
        </w:rPr>
        <w:t>art dealer Paul Durand-</w:t>
      </w:r>
      <w:proofErr w:type="spellStart"/>
      <w:r w:rsidRPr="00E44376">
        <w:rPr>
          <w:rFonts w:ascii="Times New Roman" w:hAnsi="Times New Roman" w:cs="Times New Roman"/>
          <w:sz w:val="24"/>
          <w:szCs w:val="24"/>
        </w:rPr>
        <w:t>Ruel</w:t>
      </w:r>
      <w:proofErr w:type="spellEnd"/>
      <w:r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303E8B">
        <w:rPr>
          <w:rFonts w:ascii="Times New Roman" w:hAnsi="Times New Roman" w:cs="Times New Roman"/>
          <w:sz w:val="24"/>
          <w:szCs w:val="24"/>
        </w:rPr>
        <w:t xml:space="preserve">allowed him </w:t>
      </w:r>
      <w:r w:rsidR="004952FE" w:rsidRPr="00E44376">
        <w:rPr>
          <w:rFonts w:ascii="Times New Roman" w:hAnsi="Times New Roman" w:cs="Times New Roman"/>
          <w:sz w:val="24"/>
          <w:szCs w:val="24"/>
        </w:rPr>
        <w:t>financial security</w:t>
      </w:r>
      <w:r w:rsidR="00FD1A17" w:rsidRPr="00E44376">
        <w:rPr>
          <w:rFonts w:ascii="Times New Roman" w:hAnsi="Times New Roman" w:cs="Times New Roman"/>
          <w:sz w:val="24"/>
          <w:szCs w:val="24"/>
        </w:rPr>
        <w:t xml:space="preserve"> and the ability to travel</w:t>
      </w:r>
      <w:r w:rsidR="00303E8B">
        <w:rPr>
          <w:rFonts w:ascii="Times New Roman" w:hAnsi="Times New Roman" w:cs="Times New Roman"/>
          <w:sz w:val="24"/>
          <w:szCs w:val="24"/>
        </w:rPr>
        <w:t xml:space="preserve">. </w:t>
      </w:r>
      <w:r w:rsidR="00E27889" w:rsidRPr="00E44376">
        <w:rPr>
          <w:rFonts w:ascii="Times New Roman" w:hAnsi="Times New Roman" w:cs="Times New Roman"/>
          <w:sz w:val="24"/>
          <w:szCs w:val="24"/>
        </w:rPr>
        <w:t>By</w:t>
      </w:r>
      <w:r w:rsidR="002E5472" w:rsidRPr="00E44376">
        <w:rPr>
          <w:rFonts w:ascii="Times New Roman" w:hAnsi="Times New Roman" w:cs="Times New Roman"/>
          <w:sz w:val="24"/>
          <w:szCs w:val="24"/>
        </w:rPr>
        <w:t xml:space="preserve"> the 1880s, Renoir </w:t>
      </w:r>
      <w:r w:rsidR="00A77F59">
        <w:rPr>
          <w:rFonts w:ascii="Times New Roman" w:hAnsi="Times New Roman" w:cs="Times New Roman"/>
          <w:sz w:val="24"/>
          <w:szCs w:val="24"/>
        </w:rPr>
        <w:t>had beco</w:t>
      </w:r>
      <w:r w:rsidR="002E5472" w:rsidRPr="00E44376">
        <w:rPr>
          <w:rFonts w:ascii="Times New Roman" w:hAnsi="Times New Roman" w:cs="Times New Roman"/>
          <w:sz w:val="24"/>
          <w:szCs w:val="24"/>
        </w:rPr>
        <w:t xml:space="preserve">me increasingly disillusioned with </w:t>
      </w:r>
      <w:r w:rsidR="002D48C1" w:rsidRPr="00E44376">
        <w:rPr>
          <w:rFonts w:ascii="Times New Roman" w:hAnsi="Times New Roman" w:cs="Times New Roman"/>
          <w:sz w:val="24"/>
          <w:szCs w:val="24"/>
        </w:rPr>
        <w:t xml:space="preserve">the naturalism of </w:t>
      </w:r>
      <w:r w:rsidR="002E5472" w:rsidRPr="00E44376">
        <w:rPr>
          <w:rFonts w:ascii="Times New Roman" w:hAnsi="Times New Roman" w:cs="Times New Roman"/>
          <w:sz w:val="24"/>
          <w:szCs w:val="24"/>
        </w:rPr>
        <w:t>Impressionism</w:t>
      </w:r>
      <w:r w:rsidR="00774E0A">
        <w:rPr>
          <w:rFonts w:ascii="Times New Roman" w:hAnsi="Times New Roman" w:cs="Times New Roman"/>
          <w:sz w:val="24"/>
          <w:szCs w:val="24"/>
        </w:rPr>
        <w:t xml:space="preserve"> and did not exhibit at the final </w:t>
      </w:r>
      <w:r w:rsidR="00FB7121">
        <w:rPr>
          <w:rFonts w:ascii="Times New Roman" w:hAnsi="Times New Roman" w:cs="Times New Roman"/>
          <w:sz w:val="24"/>
          <w:szCs w:val="24"/>
        </w:rPr>
        <w:t xml:space="preserve">Impressionist exhibition of 1887. Renoir was </w:t>
      </w:r>
      <w:r w:rsidR="002E5472" w:rsidRPr="00E44376">
        <w:rPr>
          <w:rFonts w:ascii="Times New Roman" w:hAnsi="Times New Roman" w:cs="Times New Roman"/>
          <w:sz w:val="24"/>
          <w:szCs w:val="24"/>
        </w:rPr>
        <w:t xml:space="preserve">more uncertain </w:t>
      </w:r>
      <w:r w:rsidR="002E5472" w:rsidRPr="00E44376">
        <w:rPr>
          <w:rFonts w:ascii="Times New Roman" w:hAnsi="Times New Roman" w:cs="Times New Roman"/>
          <w:sz w:val="24"/>
          <w:szCs w:val="24"/>
        </w:rPr>
        <w:lastRenderedPageBreak/>
        <w:t>of his own practice</w:t>
      </w:r>
      <w:r w:rsidR="004D50EF" w:rsidRPr="00E44376">
        <w:rPr>
          <w:rFonts w:ascii="Times New Roman" w:hAnsi="Times New Roman" w:cs="Times New Roman"/>
          <w:sz w:val="24"/>
          <w:szCs w:val="24"/>
        </w:rPr>
        <w:t xml:space="preserve"> and aware of its limitations</w:t>
      </w:r>
      <w:r w:rsidR="00864F11" w:rsidRPr="00E44376">
        <w:rPr>
          <w:rFonts w:ascii="Times New Roman" w:hAnsi="Times New Roman" w:cs="Times New Roman"/>
          <w:sz w:val="24"/>
          <w:szCs w:val="24"/>
        </w:rPr>
        <w:t xml:space="preserve">; the </w:t>
      </w:r>
      <w:r w:rsidR="004952FE" w:rsidRPr="00E44376">
        <w:rPr>
          <w:rFonts w:ascii="Times New Roman" w:hAnsi="Times New Roman" w:cs="Times New Roman"/>
          <w:sz w:val="24"/>
          <w:szCs w:val="24"/>
        </w:rPr>
        <w:t xml:space="preserve">technique </w:t>
      </w:r>
      <w:r w:rsidR="00FB7121">
        <w:rPr>
          <w:rFonts w:ascii="Times New Roman" w:hAnsi="Times New Roman" w:cs="Times New Roman"/>
          <w:sz w:val="24"/>
          <w:szCs w:val="24"/>
        </w:rPr>
        <w:t>he</w:t>
      </w:r>
      <w:r w:rsidR="004952FE" w:rsidRPr="00E44376">
        <w:rPr>
          <w:rFonts w:ascii="Times New Roman" w:hAnsi="Times New Roman" w:cs="Times New Roman"/>
          <w:sz w:val="24"/>
          <w:szCs w:val="24"/>
        </w:rPr>
        <w:t xml:space="preserve"> had adopted in the mid-1870s</w:t>
      </w:r>
      <w:r w:rsidR="0029024B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2E5472" w:rsidRPr="00E44376">
        <w:rPr>
          <w:rFonts w:ascii="Times New Roman" w:hAnsi="Times New Roman" w:cs="Times New Roman"/>
          <w:sz w:val="24"/>
          <w:szCs w:val="24"/>
        </w:rPr>
        <w:t xml:space="preserve">of juxtaposing patches of </w:t>
      </w:r>
      <w:r w:rsidR="00864F11" w:rsidRPr="00E44376">
        <w:rPr>
          <w:rFonts w:ascii="Times New Roman" w:hAnsi="Times New Roman" w:cs="Times New Roman"/>
          <w:sz w:val="24"/>
          <w:szCs w:val="24"/>
        </w:rPr>
        <w:t xml:space="preserve">sketchy </w:t>
      </w:r>
      <w:r w:rsidR="002E5472" w:rsidRPr="00E44376">
        <w:rPr>
          <w:rFonts w:ascii="Times New Roman" w:hAnsi="Times New Roman" w:cs="Times New Roman"/>
          <w:sz w:val="24"/>
          <w:szCs w:val="24"/>
        </w:rPr>
        <w:t>colour</w:t>
      </w:r>
      <w:r w:rsidR="00864F11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F34057" w:rsidRPr="00E44376">
        <w:rPr>
          <w:rFonts w:ascii="Times New Roman" w:hAnsi="Times New Roman" w:cs="Times New Roman"/>
          <w:sz w:val="24"/>
          <w:szCs w:val="24"/>
        </w:rPr>
        <w:t>characteristic</w:t>
      </w:r>
      <w:r w:rsidR="004D50EF" w:rsidRPr="00E44376">
        <w:rPr>
          <w:rFonts w:ascii="Times New Roman" w:hAnsi="Times New Roman" w:cs="Times New Roman"/>
          <w:sz w:val="24"/>
          <w:szCs w:val="24"/>
        </w:rPr>
        <w:t xml:space="preserve"> of his </w:t>
      </w:r>
      <w:r w:rsidR="00864F11" w:rsidRPr="00E44376">
        <w:rPr>
          <w:rFonts w:ascii="Times New Roman" w:hAnsi="Times New Roman" w:cs="Times New Roman"/>
          <w:sz w:val="24"/>
          <w:szCs w:val="24"/>
        </w:rPr>
        <w:t>landscapes and scenes of modern life and recreation, for instance</w:t>
      </w:r>
      <w:r w:rsidR="00D92D29" w:rsidRPr="00E44376">
        <w:rPr>
          <w:rFonts w:ascii="Times New Roman" w:hAnsi="Times New Roman" w:cs="Times New Roman"/>
          <w:sz w:val="24"/>
          <w:szCs w:val="24"/>
        </w:rPr>
        <w:t>,</w:t>
      </w:r>
      <w:r w:rsidR="00864F11" w:rsidRPr="00E44376">
        <w:rPr>
          <w:rFonts w:ascii="Times New Roman" w:hAnsi="Times New Roman" w:cs="Times New Roman"/>
          <w:sz w:val="24"/>
          <w:szCs w:val="24"/>
        </w:rPr>
        <w:t xml:space="preserve"> his </w:t>
      </w:r>
      <w:r w:rsidR="00CD6726">
        <w:rPr>
          <w:rFonts w:ascii="Times New Roman" w:hAnsi="Times New Roman" w:cs="Times New Roman"/>
          <w:sz w:val="24"/>
          <w:szCs w:val="24"/>
        </w:rPr>
        <w:t xml:space="preserve">painting of a </w:t>
      </w:r>
      <w:r w:rsidR="007C07F1">
        <w:rPr>
          <w:rFonts w:ascii="Times New Roman" w:hAnsi="Times New Roman" w:cs="Times New Roman"/>
          <w:i/>
          <w:sz w:val="24"/>
          <w:szCs w:val="24"/>
        </w:rPr>
        <w:t xml:space="preserve">La </w:t>
      </w:r>
      <w:r w:rsidR="00864F11" w:rsidRPr="00E44376">
        <w:rPr>
          <w:rFonts w:ascii="Times New Roman" w:hAnsi="Times New Roman" w:cs="Times New Roman"/>
          <w:i/>
          <w:sz w:val="24"/>
          <w:szCs w:val="24"/>
        </w:rPr>
        <w:t xml:space="preserve">Place Clichy </w:t>
      </w:r>
      <w:r w:rsidR="007C07F1">
        <w:rPr>
          <w:rFonts w:ascii="Times New Roman" w:hAnsi="Times New Roman" w:cs="Times New Roman"/>
          <w:sz w:val="24"/>
          <w:szCs w:val="24"/>
        </w:rPr>
        <w:t xml:space="preserve">(The Fitzwilliam Museum) of </w:t>
      </w:r>
      <w:r w:rsidR="00864F11" w:rsidRPr="00E44376">
        <w:rPr>
          <w:rFonts w:ascii="Times New Roman" w:hAnsi="Times New Roman" w:cs="Times New Roman"/>
          <w:sz w:val="24"/>
          <w:szCs w:val="24"/>
        </w:rPr>
        <w:t>1880</w:t>
      </w:r>
      <w:r w:rsidR="009709ED">
        <w:rPr>
          <w:rFonts w:ascii="Times New Roman" w:hAnsi="Times New Roman" w:cs="Times New Roman"/>
          <w:sz w:val="24"/>
          <w:szCs w:val="24"/>
        </w:rPr>
        <w:t xml:space="preserve">, </w:t>
      </w:r>
      <w:r w:rsidR="00F34057" w:rsidRPr="00E44376">
        <w:rPr>
          <w:rFonts w:ascii="Times New Roman" w:hAnsi="Times New Roman" w:cs="Times New Roman"/>
          <w:sz w:val="24"/>
          <w:szCs w:val="24"/>
        </w:rPr>
        <w:t xml:space="preserve">did not lend itself to </w:t>
      </w:r>
      <w:r w:rsidR="009F5157" w:rsidRPr="00E44376">
        <w:rPr>
          <w:rFonts w:ascii="Times New Roman" w:hAnsi="Times New Roman" w:cs="Times New Roman"/>
          <w:sz w:val="24"/>
          <w:szCs w:val="24"/>
        </w:rPr>
        <w:t>his commissioned portraits</w:t>
      </w:r>
      <w:r w:rsidR="00F34057" w:rsidRPr="00E44376">
        <w:rPr>
          <w:rFonts w:ascii="Times New Roman" w:hAnsi="Times New Roman" w:cs="Times New Roman"/>
          <w:sz w:val="24"/>
          <w:szCs w:val="24"/>
        </w:rPr>
        <w:t>, which</w:t>
      </w:r>
      <w:r w:rsidR="009F5157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F34057" w:rsidRPr="00E44376">
        <w:rPr>
          <w:rFonts w:ascii="Times New Roman" w:hAnsi="Times New Roman" w:cs="Times New Roman"/>
          <w:sz w:val="24"/>
          <w:szCs w:val="24"/>
        </w:rPr>
        <w:t xml:space="preserve">required more traditional tonal modelling. </w:t>
      </w:r>
      <w:r w:rsidR="00864F11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3D4F7D" w:rsidRPr="00E44376">
        <w:rPr>
          <w:rFonts w:ascii="Times New Roman" w:hAnsi="Times New Roman" w:cs="Times New Roman"/>
          <w:sz w:val="24"/>
          <w:szCs w:val="24"/>
        </w:rPr>
        <w:t xml:space="preserve">Renoir’s </w:t>
      </w:r>
      <w:r w:rsidR="00D92D29" w:rsidRPr="00E44376">
        <w:rPr>
          <w:rFonts w:ascii="Times New Roman" w:hAnsi="Times New Roman" w:cs="Times New Roman"/>
          <w:sz w:val="24"/>
          <w:szCs w:val="24"/>
        </w:rPr>
        <w:t xml:space="preserve">sharply delineated </w:t>
      </w:r>
      <w:r w:rsidR="003D4F7D" w:rsidRPr="00E44376">
        <w:rPr>
          <w:rFonts w:ascii="Times New Roman" w:hAnsi="Times New Roman" w:cs="Times New Roman"/>
          <w:sz w:val="24"/>
          <w:szCs w:val="24"/>
        </w:rPr>
        <w:t xml:space="preserve">paintings of bathers </w:t>
      </w:r>
      <w:r w:rsidR="00305755" w:rsidRPr="00E44376">
        <w:rPr>
          <w:rFonts w:ascii="Times New Roman" w:hAnsi="Times New Roman" w:cs="Times New Roman"/>
          <w:sz w:val="24"/>
          <w:szCs w:val="24"/>
        </w:rPr>
        <w:t>begun in the early 1880s signified</w:t>
      </w:r>
      <w:r w:rsidR="003D4F7D" w:rsidRPr="00E44376">
        <w:rPr>
          <w:rFonts w:ascii="Times New Roman" w:hAnsi="Times New Roman" w:cs="Times New Roman"/>
          <w:sz w:val="24"/>
          <w:szCs w:val="24"/>
        </w:rPr>
        <w:t xml:space="preserve"> a new departure in his practice</w:t>
      </w:r>
      <w:r w:rsidR="005A506A">
        <w:rPr>
          <w:rFonts w:ascii="Times New Roman" w:hAnsi="Times New Roman" w:cs="Times New Roman"/>
          <w:sz w:val="24"/>
          <w:szCs w:val="24"/>
        </w:rPr>
        <w:t>; the mid-1880s was a period of experimentation.</w:t>
      </w:r>
      <w:r w:rsidR="00DE6B5A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305755" w:rsidRPr="00E44376">
        <w:rPr>
          <w:rFonts w:ascii="Times New Roman" w:hAnsi="Times New Roman" w:cs="Times New Roman"/>
          <w:sz w:val="24"/>
          <w:szCs w:val="24"/>
        </w:rPr>
        <w:t>T</w:t>
      </w:r>
      <w:r w:rsidR="009709ED">
        <w:rPr>
          <w:rFonts w:ascii="Times New Roman" w:hAnsi="Times New Roman" w:cs="Times New Roman"/>
          <w:sz w:val="24"/>
          <w:szCs w:val="24"/>
        </w:rPr>
        <w:t>heir concern is</w:t>
      </w:r>
      <w:r w:rsidR="00DE6B5A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1E24E9">
        <w:rPr>
          <w:rFonts w:ascii="Times New Roman" w:hAnsi="Times New Roman" w:cs="Times New Roman"/>
          <w:sz w:val="24"/>
          <w:szCs w:val="24"/>
        </w:rPr>
        <w:t>the</w:t>
      </w:r>
      <w:r w:rsidR="009709ED">
        <w:rPr>
          <w:rFonts w:ascii="Times New Roman" w:hAnsi="Times New Roman" w:cs="Times New Roman"/>
          <w:sz w:val="24"/>
          <w:szCs w:val="24"/>
        </w:rPr>
        <w:t xml:space="preserve"> </w:t>
      </w:r>
      <w:r w:rsidR="0003086F" w:rsidRPr="00E44376">
        <w:rPr>
          <w:rFonts w:ascii="Times New Roman" w:hAnsi="Times New Roman" w:cs="Times New Roman"/>
          <w:sz w:val="24"/>
          <w:szCs w:val="24"/>
        </w:rPr>
        <w:t>‘grandeur and eternal beauty’</w:t>
      </w:r>
      <w:r w:rsidR="007119F0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21566A" w:rsidRPr="00E44376">
        <w:rPr>
          <w:rFonts w:ascii="Times New Roman" w:hAnsi="Times New Roman" w:cs="Times New Roman"/>
          <w:sz w:val="24"/>
          <w:szCs w:val="24"/>
        </w:rPr>
        <w:t xml:space="preserve">of idealised </w:t>
      </w:r>
      <w:r w:rsidR="007119F0" w:rsidRPr="00E44376">
        <w:rPr>
          <w:rFonts w:ascii="Times New Roman" w:hAnsi="Times New Roman" w:cs="Times New Roman"/>
          <w:sz w:val="24"/>
          <w:szCs w:val="24"/>
        </w:rPr>
        <w:t>images of women</w:t>
      </w:r>
      <w:r w:rsidR="0021566A" w:rsidRPr="00E44376">
        <w:rPr>
          <w:rFonts w:ascii="Times New Roman" w:hAnsi="Times New Roman" w:cs="Times New Roman"/>
          <w:sz w:val="24"/>
          <w:szCs w:val="24"/>
        </w:rPr>
        <w:t xml:space="preserve"> and </w:t>
      </w:r>
      <w:r w:rsidR="00FB1838" w:rsidRPr="00E44376">
        <w:rPr>
          <w:rFonts w:ascii="Times New Roman" w:hAnsi="Times New Roman" w:cs="Times New Roman"/>
          <w:sz w:val="24"/>
          <w:szCs w:val="24"/>
        </w:rPr>
        <w:t xml:space="preserve">a kind of natural </w:t>
      </w:r>
      <w:r w:rsidR="00F544E5" w:rsidRPr="00E44376">
        <w:rPr>
          <w:rFonts w:ascii="Times New Roman" w:hAnsi="Times New Roman" w:cs="Times New Roman"/>
          <w:sz w:val="24"/>
          <w:szCs w:val="24"/>
        </w:rPr>
        <w:t xml:space="preserve">femininity, </w:t>
      </w:r>
      <w:r w:rsidR="009709ED">
        <w:rPr>
          <w:rFonts w:ascii="Times New Roman" w:hAnsi="Times New Roman" w:cs="Times New Roman"/>
          <w:sz w:val="24"/>
          <w:szCs w:val="24"/>
        </w:rPr>
        <w:t xml:space="preserve">which is </w:t>
      </w:r>
      <w:r w:rsidR="00F544E5" w:rsidRPr="00E44376">
        <w:rPr>
          <w:rFonts w:ascii="Times New Roman" w:hAnsi="Times New Roman" w:cs="Times New Roman"/>
          <w:sz w:val="24"/>
          <w:szCs w:val="24"/>
        </w:rPr>
        <w:t xml:space="preserve">demonstrated in his large painting </w:t>
      </w:r>
      <w:r w:rsidR="00F544E5" w:rsidRPr="00E44376">
        <w:rPr>
          <w:rFonts w:ascii="Times New Roman" w:hAnsi="Times New Roman" w:cs="Times New Roman"/>
          <w:i/>
          <w:sz w:val="24"/>
          <w:szCs w:val="24"/>
        </w:rPr>
        <w:t xml:space="preserve">The Bathers, </w:t>
      </w:r>
      <w:r w:rsidR="00F544E5" w:rsidRPr="00E44376">
        <w:rPr>
          <w:rFonts w:ascii="Times New Roman" w:hAnsi="Times New Roman" w:cs="Times New Roman"/>
          <w:sz w:val="24"/>
          <w:szCs w:val="24"/>
        </w:rPr>
        <w:t>(Philadelphia Museum of Art) first exhibited in</w:t>
      </w:r>
      <w:r w:rsidR="009709ED">
        <w:rPr>
          <w:rFonts w:ascii="Times New Roman" w:hAnsi="Times New Roman" w:cs="Times New Roman"/>
          <w:sz w:val="24"/>
          <w:szCs w:val="24"/>
        </w:rPr>
        <w:t xml:space="preserve"> May 1887, rather than the</w:t>
      </w:r>
      <w:r w:rsidR="0021566A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9709ED" w:rsidRPr="00E44376">
        <w:rPr>
          <w:rFonts w:ascii="Times New Roman" w:hAnsi="Times New Roman" w:cs="Times New Roman"/>
          <w:sz w:val="24"/>
          <w:szCs w:val="24"/>
        </w:rPr>
        <w:t>contingent and the ephemeral</w:t>
      </w:r>
      <w:r w:rsidR="009709ED">
        <w:rPr>
          <w:rFonts w:ascii="Times New Roman" w:hAnsi="Times New Roman" w:cs="Times New Roman"/>
          <w:sz w:val="24"/>
          <w:szCs w:val="24"/>
        </w:rPr>
        <w:t>.</w:t>
      </w:r>
      <w:r w:rsidR="009709ED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5B23B0" w:rsidRPr="00E44376">
        <w:rPr>
          <w:rFonts w:ascii="Times New Roman" w:hAnsi="Times New Roman" w:cs="Times New Roman"/>
          <w:sz w:val="24"/>
          <w:szCs w:val="24"/>
        </w:rPr>
        <w:t xml:space="preserve">According to </w:t>
      </w:r>
      <w:r w:rsidR="00954905">
        <w:rPr>
          <w:rFonts w:ascii="Times New Roman" w:hAnsi="Times New Roman" w:cs="Times New Roman"/>
          <w:sz w:val="24"/>
          <w:szCs w:val="24"/>
        </w:rPr>
        <w:t xml:space="preserve">the painter </w:t>
      </w:r>
      <w:proofErr w:type="spellStart"/>
      <w:r w:rsidR="005B23B0" w:rsidRPr="00E44376">
        <w:rPr>
          <w:rFonts w:ascii="Times New Roman" w:hAnsi="Times New Roman" w:cs="Times New Roman"/>
          <w:sz w:val="24"/>
          <w:szCs w:val="24"/>
        </w:rPr>
        <w:t>Berthe</w:t>
      </w:r>
      <w:proofErr w:type="spellEnd"/>
      <w:r w:rsidR="005B23B0" w:rsidRPr="00E44376">
        <w:rPr>
          <w:rFonts w:ascii="Times New Roman" w:hAnsi="Times New Roman" w:cs="Times New Roman"/>
          <w:sz w:val="24"/>
          <w:szCs w:val="24"/>
        </w:rPr>
        <w:t xml:space="preserve"> Morisot</w:t>
      </w:r>
      <w:del w:id="82" w:author="Danielle Child" w:date="2014-05-15T21:15:00Z">
        <w:r w:rsidR="005B23B0" w:rsidRPr="00E44376" w:rsidDel="00BC74F9">
          <w:rPr>
            <w:rFonts w:ascii="Times New Roman" w:hAnsi="Times New Roman" w:cs="Times New Roman"/>
            <w:sz w:val="24"/>
            <w:szCs w:val="24"/>
          </w:rPr>
          <w:delText xml:space="preserve"> (1841</w:delText>
        </w:r>
        <w:r w:rsidR="000909D4" w:rsidDel="00BC74F9">
          <w:rPr>
            <w:rFonts w:ascii="Times New Roman" w:hAnsi="Times New Roman" w:cs="Times New Roman"/>
            <w:sz w:val="24"/>
            <w:szCs w:val="24"/>
          </w:rPr>
          <w:delText xml:space="preserve"> – 18</w:delText>
        </w:r>
        <w:r w:rsidR="005B23B0" w:rsidRPr="00E44376" w:rsidDel="00BC74F9">
          <w:rPr>
            <w:rFonts w:ascii="Times New Roman" w:hAnsi="Times New Roman" w:cs="Times New Roman"/>
            <w:sz w:val="24"/>
            <w:szCs w:val="24"/>
          </w:rPr>
          <w:delText>95)</w:delText>
        </w:r>
      </w:del>
      <w:r w:rsidR="005B23B0" w:rsidRPr="00E44376">
        <w:rPr>
          <w:rFonts w:ascii="Times New Roman" w:hAnsi="Times New Roman" w:cs="Times New Roman"/>
          <w:sz w:val="24"/>
          <w:szCs w:val="24"/>
        </w:rPr>
        <w:t xml:space="preserve">, </w:t>
      </w:r>
      <w:r w:rsidR="0021566A" w:rsidRPr="00E44376">
        <w:rPr>
          <w:rFonts w:ascii="Times New Roman" w:hAnsi="Times New Roman" w:cs="Times New Roman"/>
          <w:sz w:val="24"/>
          <w:szCs w:val="24"/>
        </w:rPr>
        <w:t xml:space="preserve">Renoir </w:t>
      </w:r>
      <w:r w:rsidR="0003086F" w:rsidRPr="00E44376">
        <w:rPr>
          <w:rFonts w:ascii="Times New Roman" w:hAnsi="Times New Roman" w:cs="Times New Roman"/>
          <w:sz w:val="24"/>
          <w:szCs w:val="24"/>
          <w:lang w:val="en-US"/>
        </w:rPr>
        <w:t>found in t</w:t>
      </w:r>
      <w:r w:rsidR="005B23B0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he female nude ‘one of the </w:t>
      </w:r>
      <w:r w:rsidR="001B0D06">
        <w:rPr>
          <w:rFonts w:ascii="Times New Roman" w:hAnsi="Times New Roman" w:cs="Times New Roman"/>
          <w:sz w:val="24"/>
          <w:szCs w:val="24"/>
          <w:lang w:val="en-US"/>
        </w:rPr>
        <w:t xml:space="preserve">most </w:t>
      </w:r>
      <w:r w:rsidR="0003086F" w:rsidRPr="00E44376">
        <w:rPr>
          <w:rFonts w:ascii="Times New Roman" w:hAnsi="Times New Roman" w:cs="Times New Roman"/>
          <w:sz w:val="24"/>
          <w:szCs w:val="24"/>
          <w:lang w:val="en-US"/>
        </w:rPr>
        <w:t>essential forms of art’.</w:t>
      </w:r>
      <w:r w:rsidR="00F91AD3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44069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He explored classical and mythological themes in his </w:t>
      </w:r>
      <w:r w:rsidR="00D44069" w:rsidRPr="00E44376">
        <w:rPr>
          <w:rFonts w:ascii="Times New Roman" w:hAnsi="Times New Roman" w:cs="Times New Roman"/>
          <w:i/>
          <w:sz w:val="24"/>
          <w:szCs w:val="24"/>
          <w:lang w:val="en-US"/>
        </w:rPr>
        <w:t xml:space="preserve">The Judgment of Paris </w:t>
      </w:r>
      <w:r w:rsidR="00D44069" w:rsidRPr="00E44376">
        <w:rPr>
          <w:rFonts w:ascii="Times New Roman" w:hAnsi="Times New Roman" w:cs="Times New Roman"/>
          <w:sz w:val="24"/>
          <w:szCs w:val="24"/>
          <w:lang w:val="en-US"/>
        </w:rPr>
        <w:t>of 1908 and 1913-14</w:t>
      </w:r>
      <w:ins w:id="83" w:author="Danielle Child" w:date="2014-05-15T21:17:00Z">
        <w:r w:rsidR="00393908">
          <w:rPr>
            <w:rFonts w:ascii="Times New Roman" w:hAnsi="Times New Roman" w:cs="Times New Roman"/>
            <w:sz w:val="24"/>
            <w:szCs w:val="24"/>
            <w:lang w:val="en-US"/>
          </w:rPr>
          <w:t xml:space="preserve"> </w:t>
        </w:r>
      </w:ins>
      <w:del w:id="84" w:author="Danielle Child" w:date="2014-05-15T21:17:00Z">
        <w:r w:rsidR="003155A9" w:rsidRPr="00E44376" w:rsidDel="00393908">
          <w:rPr>
            <w:rFonts w:ascii="Times New Roman" w:hAnsi="Times New Roman" w:cs="Times New Roman"/>
            <w:sz w:val="24"/>
            <w:szCs w:val="24"/>
            <w:lang w:val="en-US"/>
          </w:rPr>
          <w:delText xml:space="preserve">, </w:delText>
        </w:r>
      </w:del>
      <w:r w:rsidR="003155A9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antithetical to the Impressionist preoccupation with </w:t>
      </w:r>
      <w:r w:rsidR="007F6E22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B461D4">
        <w:rPr>
          <w:rFonts w:ascii="Times New Roman" w:hAnsi="Times New Roman" w:cs="Times New Roman"/>
          <w:sz w:val="24"/>
          <w:szCs w:val="24"/>
          <w:lang w:val="en-US"/>
        </w:rPr>
        <w:t xml:space="preserve">fleeting </w:t>
      </w:r>
      <w:r w:rsidR="007F6E22" w:rsidRPr="00E44376">
        <w:rPr>
          <w:rFonts w:ascii="Times New Roman" w:hAnsi="Times New Roman" w:cs="Times New Roman"/>
          <w:sz w:val="24"/>
          <w:szCs w:val="24"/>
          <w:lang w:val="en-US"/>
        </w:rPr>
        <w:t>experience</w:t>
      </w:r>
      <w:r w:rsidR="00B461D4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7F6E22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of modern life</w:t>
      </w:r>
      <w:r w:rsidR="003155A9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61551" w:rsidRPr="00E44376">
        <w:rPr>
          <w:rFonts w:ascii="Times New Roman" w:hAnsi="Times New Roman" w:cs="Times New Roman"/>
          <w:sz w:val="24"/>
          <w:szCs w:val="24"/>
          <w:lang w:val="en-US"/>
        </w:rPr>
        <w:t>of the 1870s</w:t>
      </w:r>
      <w:ins w:id="85" w:author="Danielle Child" w:date="2014-05-15T21:17:00Z">
        <w:r w:rsidR="00393908">
          <w:rPr>
            <w:rFonts w:ascii="Times New Roman" w:hAnsi="Times New Roman" w:cs="Times New Roman"/>
            <w:sz w:val="24"/>
            <w:szCs w:val="24"/>
            <w:lang w:val="en-US"/>
          </w:rPr>
          <w:t xml:space="preserve"> </w:t>
        </w:r>
      </w:ins>
      <w:del w:id="86" w:author="Danielle Child" w:date="2014-05-15T21:17:00Z">
        <w:r w:rsidR="009709ED" w:rsidDel="00393908">
          <w:rPr>
            <w:rFonts w:ascii="Times New Roman" w:hAnsi="Times New Roman" w:cs="Times New Roman"/>
            <w:sz w:val="24"/>
            <w:szCs w:val="24"/>
            <w:lang w:val="en-US"/>
          </w:rPr>
          <w:delText>,</w:delText>
        </w:r>
        <w:r w:rsidR="00061551" w:rsidRPr="00E44376" w:rsidDel="00393908">
          <w:rPr>
            <w:rFonts w:ascii="Times New Roman" w:hAnsi="Times New Roman" w:cs="Times New Roman"/>
            <w:sz w:val="24"/>
            <w:szCs w:val="24"/>
            <w:lang w:val="en-US"/>
          </w:rPr>
          <w:delText xml:space="preserve"> </w:delText>
        </w:r>
      </w:del>
      <w:r w:rsidR="003155A9" w:rsidRPr="00E44376">
        <w:rPr>
          <w:rFonts w:ascii="Times New Roman" w:hAnsi="Times New Roman" w:cs="Times New Roman"/>
          <w:sz w:val="24"/>
          <w:szCs w:val="24"/>
          <w:lang w:val="en-US"/>
        </w:rPr>
        <w:t>and</w:t>
      </w:r>
      <w:ins w:id="87" w:author="Danielle Child" w:date="2014-05-15T21:17:00Z">
        <w:r w:rsidR="00393908">
          <w:rPr>
            <w:rFonts w:ascii="Times New Roman" w:hAnsi="Times New Roman" w:cs="Times New Roman"/>
            <w:sz w:val="24"/>
            <w:szCs w:val="24"/>
            <w:lang w:val="en-US"/>
          </w:rPr>
          <w:t>,</w:t>
        </w:r>
      </w:ins>
      <w:r w:rsidR="003155A9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in their emphatic and vivid subject matter</w:t>
      </w:r>
      <w:ins w:id="88" w:author="Danielle Child" w:date="2014-05-15T21:17:00Z">
        <w:r w:rsidR="00393908">
          <w:rPr>
            <w:rFonts w:ascii="Times New Roman" w:hAnsi="Times New Roman" w:cs="Times New Roman"/>
            <w:sz w:val="24"/>
            <w:szCs w:val="24"/>
            <w:lang w:val="en-US"/>
          </w:rPr>
          <w:t>,</w:t>
        </w:r>
      </w:ins>
      <w:r w:rsidR="003155A9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A506A">
        <w:rPr>
          <w:rFonts w:ascii="Times New Roman" w:hAnsi="Times New Roman" w:cs="Times New Roman"/>
          <w:sz w:val="24"/>
          <w:szCs w:val="24"/>
          <w:lang w:val="en-US"/>
        </w:rPr>
        <w:t xml:space="preserve">more or less impossible for </w:t>
      </w:r>
      <w:r w:rsidR="003155A9" w:rsidRPr="00E44376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5A506A">
        <w:rPr>
          <w:rFonts w:ascii="Times New Roman" w:hAnsi="Times New Roman" w:cs="Times New Roman"/>
          <w:sz w:val="24"/>
          <w:szCs w:val="24"/>
          <w:lang w:val="en-US"/>
        </w:rPr>
        <w:t>odernist theories</w:t>
      </w:r>
      <w:r w:rsidR="00A870BE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of art to value</w:t>
      </w:r>
      <w:r w:rsidR="009709ED">
        <w:rPr>
          <w:rFonts w:ascii="Times New Roman" w:hAnsi="Times New Roman" w:cs="Times New Roman"/>
          <w:sz w:val="24"/>
          <w:szCs w:val="24"/>
          <w:lang w:val="en-US"/>
        </w:rPr>
        <w:t xml:space="preserve"> positively</w:t>
      </w:r>
      <w:r w:rsidR="00A870BE" w:rsidRPr="00E4437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3155A9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A506A">
        <w:rPr>
          <w:rFonts w:ascii="Times New Roman" w:hAnsi="Times New Roman" w:cs="Times New Roman"/>
          <w:sz w:val="24"/>
          <w:szCs w:val="24"/>
          <w:lang w:val="en-US"/>
        </w:rPr>
        <w:t>Renoir</w:t>
      </w:r>
      <w:r w:rsidR="00A73117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was linked to a tradition in which the female nude metaphorically represents truth, beau</w:t>
      </w:r>
      <w:r w:rsidR="005A506A">
        <w:rPr>
          <w:rFonts w:ascii="Times New Roman" w:hAnsi="Times New Roman" w:cs="Times New Roman"/>
          <w:sz w:val="24"/>
          <w:szCs w:val="24"/>
          <w:lang w:val="en-US"/>
        </w:rPr>
        <w:t xml:space="preserve">ty, and purity and </w:t>
      </w:r>
      <w:r w:rsidR="00A73117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to Titian, Rubens, and Boucher in a celebration of female beauty and physical sensuality. </w:t>
      </w:r>
      <w:r w:rsidR="005A506A">
        <w:rPr>
          <w:rFonts w:ascii="Times New Roman" w:hAnsi="Times New Roman" w:cs="Times New Roman"/>
          <w:sz w:val="24"/>
          <w:szCs w:val="24"/>
          <w:lang w:val="en-US"/>
        </w:rPr>
        <w:t>More contemporary r</w:t>
      </w:r>
      <w:r w:rsidR="00F91AD3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eviewers of the 1985 </w:t>
      </w:r>
      <w:r w:rsidR="002053CA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exhibition </w:t>
      </w:r>
      <w:r w:rsidR="00DB0CD8" w:rsidRPr="00E44376">
        <w:rPr>
          <w:rFonts w:ascii="Times New Roman" w:hAnsi="Times New Roman" w:cs="Times New Roman"/>
          <w:i/>
          <w:sz w:val="24"/>
          <w:szCs w:val="24"/>
          <w:lang w:val="en-US"/>
        </w:rPr>
        <w:t xml:space="preserve">Renoir </w:t>
      </w:r>
      <w:r w:rsidR="002053CA" w:rsidRPr="00E44376">
        <w:rPr>
          <w:rFonts w:ascii="Times New Roman" w:hAnsi="Times New Roman" w:cs="Times New Roman"/>
          <w:sz w:val="24"/>
          <w:szCs w:val="24"/>
          <w:lang w:val="en-US"/>
        </w:rPr>
        <w:t>at the Hayward Gallery</w:t>
      </w:r>
      <w:r w:rsidR="00DB0CD8" w:rsidRPr="00E44376">
        <w:rPr>
          <w:rFonts w:ascii="Times New Roman" w:hAnsi="Times New Roman" w:cs="Times New Roman"/>
          <w:sz w:val="24"/>
          <w:szCs w:val="24"/>
          <w:lang w:val="en-US"/>
        </w:rPr>
        <w:t>, London</w:t>
      </w:r>
      <w:r w:rsidR="002053CA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focused on sensuality to describe these late works and the enjoyment of looking at them.</w:t>
      </w:r>
      <w:r w:rsidR="008F6956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2729C" w:rsidRPr="00E44376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8F6956" w:rsidRPr="00E44376">
        <w:rPr>
          <w:rFonts w:ascii="Times New Roman" w:hAnsi="Times New Roman" w:cs="Times New Roman"/>
          <w:sz w:val="24"/>
          <w:szCs w:val="24"/>
          <w:lang w:val="en-US"/>
        </w:rPr>
        <w:t>he</w:t>
      </w:r>
      <w:r w:rsidR="00412B6A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‘timeless ideal of feminine beauty’</w:t>
      </w:r>
      <w:r w:rsidR="008F6956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709ED">
        <w:rPr>
          <w:rFonts w:ascii="Times New Roman" w:hAnsi="Times New Roman" w:cs="Times New Roman"/>
          <w:sz w:val="24"/>
          <w:szCs w:val="24"/>
          <w:lang w:val="en-US"/>
        </w:rPr>
        <w:t xml:space="preserve">that </w:t>
      </w:r>
      <w:r w:rsidR="0042729C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writers </w:t>
      </w:r>
      <w:r w:rsidR="008F6956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found in Renoir’s paintings </w:t>
      </w:r>
      <w:r w:rsidR="0042729C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on the subject of the female nude </w:t>
      </w:r>
      <w:r w:rsidR="005A506A">
        <w:rPr>
          <w:rFonts w:ascii="Times New Roman" w:hAnsi="Times New Roman" w:cs="Times New Roman"/>
          <w:sz w:val="24"/>
          <w:szCs w:val="24"/>
          <w:lang w:val="en-US"/>
        </w:rPr>
        <w:t xml:space="preserve">became </w:t>
      </w:r>
      <w:r w:rsidR="002D48C1" w:rsidRPr="00E44376">
        <w:rPr>
          <w:rFonts w:ascii="Times New Roman" w:hAnsi="Times New Roman" w:cs="Times New Roman"/>
          <w:sz w:val="24"/>
          <w:szCs w:val="24"/>
          <w:lang w:val="en-US"/>
        </w:rPr>
        <w:t>an opportunity</w:t>
      </w:r>
      <w:r w:rsidR="008F6956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to comment on contempor</w:t>
      </w:r>
      <w:r w:rsidR="00EC79D3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ary sexual politics and femininity and </w:t>
      </w:r>
      <w:r w:rsidR="008F6956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validate reactionary </w:t>
      </w:r>
      <w:r w:rsidR="00EC79D3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political </w:t>
      </w:r>
      <w:r w:rsidR="00013763" w:rsidRPr="00E44376">
        <w:rPr>
          <w:rFonts w:ascii="Times New Roman" w:hAnsi="Times New Roman" w:cs="Times New Roman"/>
          <w:sz w:val="24"/>
          <w:szCs w:val="24"/>
          <w:lang w:val="en-US"/>
        </w:rPr>
        <w:t>values</w:t>
      </w:r>
      <w:del w:id="89" w:author="doctor" w:date="2014-05-21T11:23:00Z">
        <w:r w:rsidR="008F6956" w:rsidRPr="00E44376" w:rsidDel="007F405B">
          <w:rPr>
            <w:rFonts w:ascii="Times New Roman" w:hAnsi="Times New Roman" w:cs="Times New Roman"/>
            <w:sz w:val="24"/>
            <w:szCs w:val="24"/>
            <w:lang w:val="en-US"/>
          </w:rPr>
          <w:delText xml:space="preserve"> </w:delText>
        </w:r>
        <w:r w:rsidR="002F0866" w:rsidRPr="00E44376" w:rsidDel="007F405B">
          <w:rPr>
            <w:rFonts w:ascii="Times New Roman" w:hAnsi="Times New Roman" w:cs="Times New Roman"/>
            <w:sz w:val="24"/>
            <w:szCs w:val="24"/>
            <w:lang w:val="en-US"/>
          </w:rPr>
          <w:delText>(Nead, 1985)</w:delText>
        </w:r>
      </w:del>
      <w:r w:rsidR="009C4D61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2F0866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E0D2CE1" w14:textId="360AFEA7" w:rsidR="007F405B" w:rsidRPr="007F405B" w:rsidRDefault="007F405B" w:rsidP="007F405B">
      <w:pPr>
        <w:spacing w:after="0" w:line="240" w:lineRule="auto"/>
        <w:rPr>
          <w:ins w:id="90" w:author="doctor" w:date="2014-05-21T11:22:00Z"/>
          <w:rFonts w:ascii="Arial" w:eastAsia="Times New Roman" w:hAnsi="Arial" w:cs="Arial"/>
          <w:b/>
          <w:iCs/>
          <w:color w:val="1F497D"/>
          <w:sz w:val="24"/>
          <w:szCs w:val="24"/>
          <w:u w:val="single"/>
          <w:lang w:eastAsia="en-GB"/>
          <w:rPrChange w:id="91" w:author="doctor" w:date="2014-05-21T11:22:00Z">
            <w:rPr>
              <w:ins w:id="92" w:author="doctor" w:date="2014-05-21T11:22:00Z"/>
              <w:rFonts w:ascii="Arial" w:eastAsia="Times New Roman" w:hAnsi="Arial" w:cs="Arial"/>
              <w:i/>
              <w:iCs/>
              <w:color w:val="1F497D"/>
              <w:sz w:val="24"/>
              <w:szCs w:val="24"/>
              <w:lang w:eastAsia="en-GB"/>
            </w:rPr>
          </w:rPrChange>
        </w:rPr>
      </w:pPr>
      <w:ins w:id="93" w:author="doctor" w:date="2014-05-21T11:22:00Z">
        <w:r w:rsidRPr="007F405B">
          <w:rPr>
            <w:rFonts w:ascii="Arial" w:eastAsia="Times New Roman" w:hAnsi="Arial" w:cs="Arial"/>
            <w:b/>
            <w:iCs/>
            <w:color w:val="1F497D"/>
            <w:sz w:val="24"/>
            <w:szCs w:val="24"/>
            <w:u w:val="single"/>
            <w:lang w:eastAsia="en-GB"/>
            <w:rPrChange w:id="94" w:author="doctor" w:date="2014-05-21T11:22:00Z">
              <w:rPr>
                <w:rFonts w:ascii="Arial" w:eastAsia="Times New Roman" w:hAnsi="Arial" w:cs="Arial"/>
                <w:iCs/>
                <w:color w:val="1F497D"/>
                <w:sz w:val="24"/>
                <w:szCs w:val="24"/>
                <w:lang w:eastAsia="en-GB"/>
              </w:rPr>
            </w:rPrChange>
          </w:rPr>
          <w:t>Images</w:t>
        </w:r>
        <w:r>
          <w:rPr>
            <w:rFonts w:ascii="Arial" w:eastAsia="Times New Roman" w:hAnsi="Arial" w:cs="Arial"/>
            <w:b/>
            <w:iCs/>
            <w:color w:val="1F497D"/>
            <w:sz w:val="24"/>
            <w:szCs w:val="24"/>
            <w:u w:val="single"/>
            <w:lang w:eastAsia="en-GB"/>
          </w:rPr>
          <w:t>:</w:t>
        </w:r>
      </w:ins>
    </w:p>
    <w:p w14:paraId="6A7FA5DA" w14:textId="77777777" w:rsidR="007F405B" w:rsidRDefault="007F405B" w:rsidP="007F405B">
      <w:pPr>
        <w:spacing w:after="0" w:line="240" w:lineRule="auto"/>
        <w:rPr>
          <w:ins w:id="95" w:author="doctor" w:date="2014-05-21T11:22:00Z"/>
          <w:rFonts w:ascii="Arial" w:eastAsia="Times New Roman" w:hAnsi="Arial" w:cs="Arial"/>
          <w:i/>
          <w:iCs/>
          <w:color w:val="1F497D"/>
          <w:sz w:val="24"/>
          <w:szCs w:val="24"/>
          <w:lang w:eastAsia="en-GB"/>
        </w:rPr>
      </w:pPr>
    </w:p>
    <w:p w14:paraId="422DC213" w14:textId="3293C38B" w:rsidR="007F405B" w:rsidRDefault="007F405B" w:rsidP="007F405B">
      <w:pPr>
        <w:spacing w:after="0" w:line="240" w:lineRule="auto"/>
        <w:rPr>
          <w:ins w:id="96" w:author="doctor" w:date="2014-05-21T11:24:00Z"/>
          <w:rFonts w:ascii="Arial" w:eastAsia="Times New Roman" w:hAnsi="Arial" w:cs="Arial"/>
          <w:i/>
          <w:iCs/>
          <w:color w:val="1F497D"/>
          <w:sz w:val="24"/>
          <w:szCs w:val="24"/>
          <w:lang w:eastAsia="en-GB"/>
        </w:rPr>
      </w:pPr>
      <w:ins w:id="97" w:author="doctor" w:date="2014-05-21T11:22:00Z">
        <w:r w:rsidRPr="007F405B">
          <w:rPr>
            <w:rFonts w:ascii="Arial" w:eastAsia="Times New Roman" w:hAnsi="Arial" w:cs="Arial"/>
            <w:i/>
            <w:iCs/>
            <w:color w:val="1F497D"/>
            <w:sz w:val="24"/>
            <w:szCs w:val="24"/>
            <w:lang w:eastAsia="en-GB"/>
          </w:rPr>
          <w:t>The Large Bathers</w:t>
        </w:r>
      </w:ins>
      <w:ins w:id="98" w:author="doctor" w:date="2014-05-21T11:24:00Z">
        <w:r>
          <w:rPr>
            <w:rFonts w:ascii="Arial" w:eastAsia="Times New Roman" w:hAnsi="Arial" w:cs="Arial"/>
            <w:i/>
            <w:iCs/>
            <w:color w:val="1F497D"/>
            <w:sz w:val="24"/>
            <w:szCs w:val="24"/>
            <w:lang w:eastAsia="en-GB"/>
          </w:rPr>
          <w:t xml:space="preserve"> (1887)</w:t>
        </w:r>
      </w:ins>
    </w:p>
    <w:p w14:paraId="5ED8212F" w14:textId="09B32BDA" w:rsidR="007F405B" w:rsidRPr="007F405B" w:rsidRDefault="007F405B" w:rsidP="007F405B">
      <w:pPr>
        <w:spacing w:after="0" w:line="240" w:lineRule="auto"/>
        <w:rPr>
          <w:ins w:id="99" w:author="doctor" w:date="2014-05-21T11:22:00Z"/>
          <w:rFonts w:ascii="Times New Roman" w:eastAsia="Times New Roman" w:hAnsi="Times New Roman" w:cs="Times New Roman"/>
          <w:sz w:val="24"/>
          <w:szCs w:val="24"/>
          <w:lang w:eastAsia="en-GB"/>
        </w:rPr>
      </w:pPr>
      <w:ins w:id="100" w:author="doctor" w:date="2014-05-21T11:24:00Z">
        <w:r>
          <w:rPr>
            <w:noProof/>
            <w:lang w:eastAsia="en-GB"/>
          </w:rPr>
          <w:drawing>
            <wp:inline distT="0" distB="0" distL="0" distR="0" wp14:anchorId="17375E68" wp14:editId="211A5171">
              <wp:extent cx="5460365" cy="3743960"/>
              <wp:effectExtent l="0" t="0" r="6985" b="8890"/>
              <wp:docPr id="1" name="Picture 1" descr="http://upload.wikimedia.org/wikipedia/commons/d/d4/Pierre-Auguste_Renoir,_French_-_The_Large_Bathers_-_Google_Art_Project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rc_mi" descr="http://upload.wikimedia.org/wikipedia/commons/d/d4/Pierre-Auguste_Renoir,_French_-_The_Large_Bathers_-_Google_Art_Project.jpg"/>
                      <pic:cNvPicPr>
                        <a:picLocks noChangeAspect="1" noChangeArrowheads="1"/>
                      </pic:cNvPicPr>
                    </pic:nvPicPr>
                    <pic:blipFill>
                      <a:blip r:embed="rId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60365" cy="3743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6580E4F" w14:textId="77777777" w:rsidR="007F405B" w:rsidRDefault="007F405B" w:rsidP="007F405B">
      <w:pPr>
        <w:spacing w:after="0" w:line="240" w:lineRule="auto"/>
        <w:rPr>
          <w:ins w:id="101" w:author="doctor" w:date="2014-05-21T11:25:00Z"/>
          <w:rFonts w:ascii="Arial" w:eastAsia="Times New Roman" w:hAnsi="Arial" w:cs="Arial"/>
          <w:i/>
          <w:iCs/>
          <w:color w:val="1F497D"/>
          <w:sz w:val="24"/>
          <w:szCs w:val="24"/>
          <w:lang w:eastAsia="en-GB"/>
        </w:rPr>
      </w:pPr>
      <w:ins w:id="102" w:author="doctor" w:date="2014-05-21T11:22:00Z">
        <w:r w:rsidRPr="007F405B">
          <w:rPr>
            <w:rFonts w:ascii="Arial" w:eastAsia="Times New Roman" w:hAnsi="Arial" w:cs="Arial"/>
            <w:i/>
            <w:iCs/>
            <w:color w:val="1F497D"/>
            <w:sz w:val="24"/>
            <w:szCs w:val="24"/>
            <w:lang w:eastAsia="en-GB"/>
          </w:rPr>
          <w:t> </w:t>
        </w:r>
      </w:ins>
      <w:ins w:id="103" w:author="doctor" w:date="2014-05-21T11:25:00Z">
        <w:r w:rsidRPr="007F405B">
          <w:rPr>
            <w:rFonts w:ascii="Arial" w:eastAsia="Times New Roman" w:hAnsi="Arial" w:cs="Arial"/>
            <w:i/>
            <w:iCs/>
            <w:color w:val="1F497D"/>
            <w:sz w:val="24"/>
            <w:szCs w:val="24"/>
            <w:lang w:eastAsia="en-GB"/>
          </w:rPr>
          <w:t>The Large Bathers</w:t>
        </w:r>
        <w:r>
          <w:rPr>
            <w:rFonts w:ascii="Arial" w:eastAsia="Times New Roman" w:hAnsi="Arial" w:cs="Arial"/>
            <w:i/>
            <w:iCs/>
            <w:color w:val="1F497D"/>
            <w:sz w:val="24"/>
            <w:szCs w:val="24"/>
            <w:lang w:eastAsia="en-GB"/>
          </w:rPr>
          <w:t xml:space="preserve"> (1887)</w:t>
        </w:r>
      </w:ins>
    </w:p>
    <w:p w14:paraId="707B1C41" w14:textId="77777777" w:rsidR="007F405B" w:rsidRPr="007F405B" w:rsidRDefault="007F405B" w:rsidP="007F405B">
      <w:pPr>
        <w:spacing w:after="0" w:line="240" w:lineRule="auto"/>
        <w:rPr>
          <w:ins w:id="104" w:author="doctor" w:date="2014-05-21T11:22:00Z"/>
          <w:rFonts w:ascii="Times New Roman" w:eastAsia="Times New Roman" w:hAnsi="Times New Roman" w:cs="Times New Roman"/>
          <w:sz w:val="24"/>
          <w:szCs w:val="24"/>
          <w:lang w:eastAsia="en-GB"/>
        </w:rPr>
      </w:pPr>
      <w:ins w:id="105" w:author="doctor" w:date="2014-05-21T11:22:00Z">
        <w:r w:rsidRPr="007F405B">
          <w:rPr>
            <w:rFonts w:ascii="Arial" w:eastAsia="Times New Roman" w:hAnsi="Arial" w:cs="Arial"/>
            <w:sz w:val="24"/>
            <w:szCs w:val="24"/>
            <w:lang w:eastAsia="en-GB"/>
          </w:rPr>
          <w:br/>
        </w:r>
        <w:r w:rsidRPr="007F405B">
          <w:rPr>
            <w:rFonts w:ascii="Times New Roman" w:eastAsia="Times New Roman" w:hAnsi="Times New Roman" w:cs="Times New Roman"/>
            <w:sz w:val="24"/>
            <w:szCs w:val="24"/>
            <w:lang w:eastAsia="en-GB"/>
          </w:rPr>
          <w:fldChar w:fldCharType="begin"/>
        </w:r>
        <w:r w:rsidRPr="007F405B">
          <w:rPr>
            <w:rFonts w:ascii="Times New Roman" w:eastAsia="Times New Roman" w:hAnsi="Times New Roman" w:cs="Times New Roman"/>
            <w:sz w:val="24"/>
            <w:szCs w:val="24"/>
            <w:lang w:eastAsia="en-GB"/>
          </w:rPr>
          <w:instrText xml:space="preserve"> HYPERLINK "https://owa.dur.ac.uk/owa/redir.aspx?C=oUo9wOgnX0-E5dHVk-zmxmFwZx9dSNEI5AIEQXzGYU4ODgSPq1JBR6PY2U3cLhpLezrdOtGn6Uo.&amp;URL=http%3a%2f%2fwww.philamuseum.org%2fcollections%2fpermanent%2f59196.html" \t "_blank" </w:instrText>
        </w:r>
        <w:r w:rsidRPr="007F405B">
          <w:rPr>
            <w:rFonts w:ascii="Times New Roman" w:eastAsia="Times New Roman" w:hAnsi="Times New Roman" w:cs="Times New Roman"/>
            <w:sz w:val="24"/>
            <w:szCs w:val="24"/>
            <w:lang w:eastAsia="en-GB"/>
          </w:rPr>
          <w:fldChar w:fldCharType="separate"/>
        </w:r>
        <w:proofErr w:type="gramStart"/>
        <w:r w:rsidRPr="007F405B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en-GB"/>
          </w:rPr>
          <w:t>http://www.philamus</w:t>
        </w:r>
        <w:r w:rsidRPr="007F405B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en-GB"/>
          </w:rPr>
          <w:t>e</w:t>
        </w:r>
        <w:r w:rsidRPr="007F405B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en-GB"/>
          </w:rPr>
          <w:t>um.org/collections/permanent/59196.html</w:t>
        </w:r>
        <w:r w:rsidRPr="007F405B">
          <w:rPr>
            <w:rFonts w:ascii="Times New Roman" w:eastAsia="Times New Roman" w:hAnsi="Times New Roman" w:cs="Times New Roman"/>
            <w:sz w:val="24"/>
            <w:szCs w:val="24"/>
            <w:lang w:eastAsia="en-GB"/>
          </w:rPr>
          <w:fldChar w:fldCharType="end"/>
        </w:r>
        <w:r w:rsidRPr="007F405B">
          <w:rPr>
            <w:rFonts w:ascii="Arial" w:eastAsia="Times New Roman" w:hAnsi="Arial" w:cs="Arial"/>
            <w:sz w:val="24"/>
            <w:szCs w:val="24"/>
            <w:lang w:eastAsia="en-GB"/>
          </w:rPr>
          <w:t> i</w:t>
        </w:r>
        <w:r w:rsidRPr="007F405B">
          <w:rPr>
            <w:rFonts w:ascii="Arial" w:eastAsia="Times New Roman" w:hAnsi="Arial" w:cs="Arial"/>
            <w:color w:val="1F497D"/>
            <w:sz w:val="24"/>
            <w:szCs w:val="24"/>
            <w:lang w:eastAsia="en-GB"/>
          </w:rPr>
          <w:t>n the Philadelphia Museum of Art.</w:t>
        </w:r>
        <w:proofErr w:type="gramEnd"/>
      </w:ins>
    </w:p>
    <w:p w14:paraId="0BF58055" w14:textId="77777777" w:rsidR="007F405B" w:rsidRDefault="007F405B" w:rsidP="007F405B">
      <w:pPr>
        <w:spacing w:after="0" w:line="240" w:lineRule="auto"/>
        <w:rPr>
          <w:ins w:id="106" w:author="doctor" w:date="2014-05-21T11:26:00Z"/>
          <w:noProof/>
          <w:lang w:eastAsia="en-GB"/>
        </w:rPr>
      </w:pPr>
    </w:p>
    <w:p w14:paraId="6448FA3E" w14:textId="77777777" w:rsidR="007F405B" w:rsidRDefault="007F405B" w:rsidP="007F405B">
      <w:pPr>
        <w:spacing w:after="0" w:line="240" w:lineRule="auto"/>
        <w:rPr>
          <w:ins w:id="107" w:author="doctor" w:date="2014-05-21T11:26:00Z"/>
          <w:noProof/>
          <w:lang w:eastAsia="en-GB"/>
        </w:rPr>
      </w:pPr>
    </w:p>
    <w:p w14:paraId="5EB513A8" w14:textId="77777777" w:rsidR="007F405B" w:rsidRDefault="007F405B" w:rsidP="007F405B">
      <w:pPr>
        <w:spacing w:after="0" w:line="240" w:lineRule="auto"/>
        <w:rPr>
          <w:ins w:id="108" w:author="doctor" w:date="2014-05-21T11:26:00Z"/>
          <w:noProof/>
          <w:lang w:eastAsia="en-GB"/>
        </w:rPr>
      </w:pPr>
    </w:p>
    <w:p w14:paraId="63C00CE4" w14:textId="77777777" w:rsidR="007F405B" w:rsidRDefault="007F405B" w:rsidP="007F405B">
      <w:pPr>
        <w:spacing w:after="0" w:line="240" w:lineRule="auto"/>
        <w:rPr>
          <w:ins w:id="109" w:author="doctor" w:date="2014-05-21T11:26:00Z"/>
          <w:noProof/>
          <w:lang w:eastAsia="en-GB"/>
        </w:rPr>
      </w:pPr>
    </w:p>
    <w:p w14:paraId="59BB6024" w14:textId="77777777" w:rsidR="007F405B" w:rsidRDefault="007F405B" w:rsidP="007F405B">
      <w:pPr>
        <w:spacing w:after="0" w:line="240" w:lineRule="auto"/>
        <w:rPr>
          <w:ins w:id="110" w:author="doctor" w:date="2014-05-21T11:26:00Z"/>
          <w:noProof/>
          <w:lang w:eastAsia="en-GB"/>
        </w:rPr>
      </w:pPr>
    </w:p>
    <w:p w14:paraId="3DF7E326" w14:textId="1AE08BF3" w:rsidR="007F405B" w:rsidRDefault="007F405B" w:rsidP="007F405B">
      <w:pPr>
        <w:spacing w:after="0" w:line="240" w:lineRule="auto"/>
        <w:rPr>
          <w:ins w:id="111" w:author="doctor" w:date="2014-05-21T11:25:00Z"/>
          <w:rFonts w:ascii="Times New Roman" w:eastAsia="Times New Roman" w:hAnsi="Times New Roman" w:cs="Times New Roman"/>
          <w:sz w:val="24"/>
          <w:szCs w:val="24"/>
          <w:lang w:eastAsia="en-GB"/>
        </w:rPr>
      </w:pPr>
      <w:bookmarkStart w:id="112" w:name="_GoBack"/>
      <w:bookmarkEnd w:id="112"/>
      <w:ins w:id="113" w:author="doctor" w:date="2014-05-21T11:26:00Z">
        <w:r>
          <w:rPr>
            <w:noProof/>
            <w:lang w:eastAsia="en-GB"/>
          </w:rPr>
          <w:drawing>
            <wp:inline distT="0" distB="0" distL="0" distR="0" wp14:anchorId="33659962" wp14:editId="5BBA0F9A">
              <wp:extent cx="2993390" cy="3743960"/>
              <wp:effectExtent l="0" t="0" r="0" b="8890"/>
              <wp:docPr id="2" name="irc_mi" descr="http://upload.wikimedia.org/wikipedia/commons/7/7d/Pierre-Auguste_Renoir,_La_loge_%28The_Theater_Box%29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rc_mi" descr="http://upload.wikimedia.org/wikipedia/commons/7/7d/Pierre-Auguste_Renoir,_La_loge_%28The_Theater_Box%29.jpg"/>
                      <pic:cNvPicPr>
                        <a:picLocks noChangeAspect="1" noChangeArrowheads="1"/>
                      </pic:cNvPicPr>
                    </pic:nvPicPr>
                    <pic:blipFill>
                      <a:blip r:embed="rId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93390" cy="3743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B29D932" w14:textId="77777777" w:rsidR="007F405B" w:rsidRPr="007F405B" w:rsidRDefault="007F405B" w:rsidP="007F405B">
      <w:pPr>
        <w:spacing w:after="0" w:line="240" w:lineRule="auto"/>
        <w:rPr>
          <w:ins w:id="114" w:author="doctor" w:date="2014-05-21T11:22:00Z"/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69D1F441" w14:textId="3918722F" w:rsidR="007F405B" w:rsidRPr="007F405B" w:rsidRDefault="007F405B" w:rsidP="007F405B">
      <w:pPr>
        <w:spacing w:after="0" w:line="240" w:lineRule="auto"/>
        <w:rPr>
          <w:ins w:id="115" w:author="doctor" w:date="2014-05-21T11:22:00Z"/>
          <w:rFonts w:ascii="Times New Roman" w:eastAsia="Times New Roman" w:hAnsi="Times New Roman" w:cs="Times New Roman"/>
          <w:sz w:val="24"/>
          <w:szCs w:val="24"/>
          <w:lang w:eastAsia="en-GB"/>
        </w:rPr>
      </w:pPr>
      <w:ins w:id="116" w:author="doctor" w:date="2014-05-21T11:22:00Z">
        <w:r>
          <w:rPr>
            <w:rFonts w:ascii="Arial" w:eastAsia="Times New Roman" w:hAnsi="Arial" w:cs="Arial"/>
            <w:i/>
            <w:iCs/>
            <w:color w:val="1F497D"/>
            <w:sz w:val="24"/>
            <w:szCs w:val="24"/>
            <w:lang w:eastAsia="en-GB"/>
          </w:rPr>
          <w:t>La Loge</w:t>
        </w:r>
      </w:ins>
      <w:ins w:id="117" w:author="doctor" w:date="2014-05-21T11:25:00Z">
        <w:r>
          <w:rPr>
            <w:rFonts w:ascii="Arial" w:eastAsia="Times New Roman" w:hAnsi="Arial" w:cs="Arial"/>
            <w:i/>
            <w:iCs/>
            <w:color w:val="1F497D"/>
            <w:sz w:val="24"/>
            <w:szCs w:val="24"/>
            <w:lang w:eastAsia="en-GB"/>
          </w:rPr>
          <w:t xml:space="preserve"> (1874)</w:t>
        </w:r>
      </w:ins>
    </w:p>
    <w:p w14:paraId="36945E72" w14:textId="77777777" w:rsidR="007F405B" w:rsidRPr="007F405B" w:rsidRDefault="007F405B" w:rsidP="007F405B">
      <w:pPr>
        <w:spacing w:after="0" w:line="240" w:lineRule="auto"/>
        <w:rPr>
          <w:ins w:id="118" w:author="doctor" w:date="2014-05-21T11:22:00Z"/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74F8066A" w14:textId="77777777" w:rsidR="007F405B" w:rsidRPr="007F405B" w:rsidRDefault="007F405B" w:rsidP="007F405B">
      <w:pPr>
        <w:spacing w:after="0" w:line="240" w:lineRule="auto"/>
        <w:rPr>
          <w:ins w:id="119" w:author="doctor" w:date="2014-05-21T11:22:00Z"/>
          <w:rFonts w:ascii="Times New Roman" w:eastAsia="Times New Roman" w:hAnsi="Times New Roman" w:cs="Times New Roman"/>
          <w:sz w:val="24"/>
          <w:szCs w:val="24"/>
          <w:lang w:eastAsia="en-GB"/>
        </w:rPr>
      </w:pPr>
      <w:ins w:id="120" w:author="doctor" w:date="2014-05-21T11:22:00Z">
        <w:r w:rsidRPr="007F405B">
          <w:rPr>
            <w:rFonts w:ascii="Times New Roman" w:eastAsia="Times New Roman" w:hAnsi="Times New Roman" w:cs="Times New Roman"/>
            <w:sz w:val="24"/>
            <w:szCs w:val="24"/>
            <w:lang w:eastAsia="en-GB"/>
          </w:rPr>
          <w:fldChar w:fldCharType="begin"/>
        </w:r>
        <w:r w:rsidRPr="007F405B">
          <w:rPr>
            <w:rFonts w:ascii="Times New Roman" w:eastAsia="Times New Roman" w:hAnsi="Times New Roman" w:cs="Times New Roman"/>
            <w:sz w:val="24"/>
            <w:szCs w:val="24"/>
            <w:lang w:eastAsia="en-GB"/>
          </w:rPr>
          <w:instrText xml:space="preserve"> HYPERLINK "https://owa.dur.ac.uk/owa/redir.aspx?C=oUo9wOgnX0-E5dHVk-zmxmFwZx9dSNEI5AIEQXzGYU4ODgSPq1JBR6PY2U3cLhpLezrdOtGn6Uo.&amp;URL=http%3a%2f%2fwww.courtauldimages.com%2fimage_details.php%3fimage_id%3d167441" \t "_blank" </w:instrText>
        </w:r>
        <w:r w:rsidRPr="007F405B">
          <w:rPr>
            <w:rFonts w:ascii="Times New Roman" w:eastAsia="Times New Roman" w:hAnsi="Times New Roman" w:cs="Times New Roman"/>
            <w:sz w:val="24"/>
            <w:szCs w:val="24"/>
            <w:lang w:eastAsia="en-GB"/>
          </w:rPr>
          <w:fldChar w:fldCharType="separate"/>
        </w:r>
        <w:r w:rsidRPr="007F405B">
          <w:rPr>
            <w:rFonts w:ascii="Arial" w:eastAsia="Times New Roman" w:hAnsi="Arial" w:cs="Arial"/>
            <w:color w:val="800080"/>
            <w:sz w:val="24"/>
            <w:szCs w:val="24"/>
            <w:u w:val="single"/>
            <w:lang w:eastAsia="en-GB"/>
          </w:rPr>
          <w:t>http://www.courtauldimages.com/image_details.php?image_id=167441</w:t>
        </w:r>
        <w:r w:rsidRPr="007F405B">
          <w:rPr>
            <w:rFonts w:ascii="Times New Roman" w:eastAsia="Times New Roman" w:hAnsi="Times New Roman" w:cs="Times New Roman"/>
            <w:sz w:val="24"/>
            <w:szCs w:val="24"/>
            <w:lang w:eastAsia="en-GB"/>
          </w:rPr>
          <w:fldChar w:fldCharType="end"/>
        </w:r>
      </w:ins>
    </w:p>
    <w:p w14:paraId="6A1B09E4" w14:textId="77777777" w:rsidR="007F405B" w:rsidRPr="007F405B" w:rsidRDefault="007F405B" w:rsidP="007F405B">
      <w:pPr>
        <w:spacing w:after="0" w:line="240" w:lineRule="auto"/>
        <w:rPr>
          <w:ins w:id="121" w:author="doctor" w:date="2014-05-21T11:22:00Z"/>
          <w:rFonts w:ascii="Times New Roman" w:eastAsia="Times New Roman" w:hAnsi="Times New Roman" w:cs="Times New Roman"/>
          <w:sz w:val="24"/>
          <w:szCs w:val="24"/>
          <w:lang w:eastAsia="en-GB"/>
        </w:rPr>
      </w:pPr>
      <w:ins w:id="122" w:author="doctor" w:date="2014-05-21T11:22:00Z">
        <w:r w:rsidRPr="007F405B">
          <w:rPr>
            <w:rFonts w:ascii="Arial" w:eastAsia="Times New Roman" w:hAnsi="Arial" w:cs="Arial"/>
            <w:color w:val="1F497D"/>
            <w:sz w:val="24"/>
            <w:szCs w:val="24"/>
            <w:lang w:eastAsia="en-GB"/>
          </w:rPr>
          <w:t> </w:t>
        </w:r>
      </w:ins>
    </w:p>
    <w:p w14:paraId="2A57538F" w14:textId="77777777" w:rsidR="007F405B" w:rsidRPr="007F405B" w:rsidRDefault="007F405B" w:rsidP="007F405B">
      <w:pPr>
        <w:spacing w:after="0" w:line="240" w:lineRule="auto"/>
        <w:rPr>
          <w:ins w:id="123" w:author="doctor" w:date="2014-05-21T11:22:00Z"/>
          <w:rFonts w:ascii="Times New Roman" w:eastAsia="Times New Roman" w:hAnsi="Times New Roman" w:cs="Times New Roman"/>
          <w:sz w:val="24"/>
          <w:szCs w:val="24"/>
          <w:lang w:eastAsia="en-GB"/>
        </w:rPr>
      </w:pPr>
      <w:ins w:id="124" w:author="doctor" w:date="2014-05-21T11:22:00Z">
        <w:r w:rsidRPr="007F405B">
          <w:rPr>
            <w:rFonts w:ascii="Arial" w:eastAsia="Times New Roman" w:hAnsi="Arial" w:cs="Arial"/>
            <w:color w:val="1F497D"/>
            <w:sz w:val="24"/>
            <w:szCs w:val="24"/>
            <w:lang w:eastAsia="en-GB"/>
          </w:rPr>
          <w:t>The webpage for the artwork is:</w:t>
        </w:r>
      </w:ins>
    </w:p>
    <w:p w14:paraId="732D65B8" w14:textId="77777777" w:rsidR="007F405B" w:rsidRPr="007F405B" w:rsidRDefault="007F405B" w:rsidP="007F405B">
      <w:pPr>
        <w:spacing w:after="0" w:line="240" w:lineRule="auto"/>
        <w:rPr>
          <w:ins w:id="125" w:author="doctor" w:date="2014-05-21T11:22:00Z"/>
          <w:rFonts w:ascii="Times New Roman" w:eastAsia="Times New Roman" w:hAnsi="Times New Roman" w:cs="Times New Roman"/>
          <w:sz w:val="24"/>
          <w:szCs w:val="24"/>
          <w:lang w:eastAsia="en-GB"/>
        </w:rPr>
      </w:pPr>
      <w:ins w:id="126" w:author="doctor" w:date="2014-05-21T11:22:00Z">
        <w:r w:rsidRPr="007F405B">
          <w:rPr>
            <w:rFonts w:ascii="Arial" w:eastAsia="Times New Roman" w:hAnsi="Arial" w:cs="Arial"/>
            <w:color w:val="1F497D"/>
            <w:sz w:val="24"/>
            <w:szCs w:val="24"/>
            <w:lang w:eastAsia="en-GB"/>
          </w:rPr>
          <w:t> </w:t>
        </w:r>
      </w:ins>
    </w:p>
    <w:p w14:paraId="2FA43CB4" w14:textId="77777777" w:rsidR="007F405B" w:rsidRPr="007F405B" w:rsidRDefault="007F405B" w:rsidP="007F405B">
      <w:pPr>
        <w:spacing w:after="0" w:line="240" w:lineRule="auto"/>
        <w:rPr>
          <w:ins w:id="127" w:author="doctor" w:date="2014-05-21T11:22:00Z"/>
          <w:rFonts w:ascii="Times New Roman" w:eastAsia="Times New Roman" w:hAnsi="Times New Roman" w:cs="Times New Roman"/>
          <w:sz w:val="24"/>
          <w:szCs w:val="24"/>
          <w:lang w:eastAsia="en-GB"/>
        </w:rPr>
      </w:pPr>
      <w:ins w:id="128" w:author="doctor" w:date="2014-05-21T11:22:00Z">
        <w:r w:rsidRPr="007F405B">
          <w:rPr>
            <w:rFonts w:ascii="Times New Roman" w:eastAsia="Times New Roman" w:hAnsi="Times New Roman" w:cs="Times New Roman"/>
            <w:sz w:val="24"/>
            <w:szCs w:val="24"/>
            <w:lang w:eastAsia="en-GB"/>
          </w:rPr>
          <w:fldChar w:fldCharType="begin"/>
        </w:r>
        <w:r w:rsidRPr="007F405B">
          <w:rPr>
            <w:rFonts w:ascii="Times New Roman" w:eastAsia="Times New Roman" w:hAnsi="Times New Roman" w:cs="Times New Roman"/>
            <w:sz w:val="24"/>
            <w:szCs w:val="24"/>
            <w:lang w:eastAsia="en-GB"/>
          </w:rPr>
          <w:instrText xml:space="preserve"> HYPERLINK "https://owa.dur.ac.uk/owa/redir.aspx?C=oUo9wOgnX0-E5dHVk-zmxmFwZx9dSNEI5AIEQXzGYU4ODgSPq1JBR6PY2U3cLhpLezrdOtGn6Uo.&amp;URL=http%3a%2f%2fwww.courtauld.ac.uk%2fgallery%2fcollections%2fpaintings%2fimppostimp%2frenoir.shtml" \t "_blank" </w:instrText>
        </w:r>
        <w:r w:rsidRPr="007F405B">
          <w:rPr>
            <w:rFonts w:ascii="Times New Roman" w:eastAsia="Times New Roman" w:hAnsi="Times New Roman" w:cs="Times New Roman"/>
            <w:sz w:val="24"/>
            <w:szCs w:val="24"/>
            <w:lang w:eastAsia="en-GB"/>
          </w:rPr>
          <w:fldChar w:fldCharType="separate"/>
        </w:r>
        <w:r w:rsidRPr="007F405B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en-GB"/>
          </w:rPr>
          <w:t>http://www.courtauld.ac.uk/gallery/collections/paintings/imppostimp/renoir.shtml</w:t>
        </w:r>
        <w:r w:rsidRPr="007F405B">
          <w:rPr>
            <w:rFonts w:ascii="Times New Roman" w:eastAsia="Times New Roman" w:hAnsi="Times New Roman" w:cs="Times New Roman"/>
            <w:sz w:val="24"/>
            <w:szCs w:val="24"/>
            <w:lang w:eastAsia="en-GB"/>
          </w:rPr>
          <w:fldChar w:fldCharType="end"/>
        </w:r>
      </w:ins>
    </w:p>
    <w:p w14:paraId="4AB99EC8" w14:textId="77777777" w:rsidR="007F405B" w:rsidRPr="007F405B" w:rsidRDefault="007F405B" w:rsidP="007F405B">
      <w:pPr>
        <w:spacing w:after="0" w:line="240" w:lineRule="auto"/>
        <w:rPr>
          <w:ins w:id="129" w:author="doctor" w:date="2014-05-21T11:22:00Z"/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3107B5D5" w14:textId="77777777" w:rsidR="007F405B" w:rsidRPr="00E44376" w:rsidRDefault="007F405B" w:rsidP="00ED169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7CBBA5" w14:textId="77777777" w:rsidR="002D48C1" w:rsidRPr="00E44376" w:rsidRDefault="002D48C1" w:rsidP="00ED169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376BB4" w14:textId="77777777" w:rsidR="00412B6A" w:rsidRPr="00E44376" w:rsidRDefault="00412B6A" w:rsidP="00ED169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62BB7AA" w14:textId="77777777" w:rsidR="00412B6A" w:rsidRPr="00E44376" w:rsidRDefault="00412B6A" w:rsidP="00ED169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44376">
        <w:rPr>
          <w:rFonts w:ascii="Times New Roman" w:hAnsi="Times New Roman" w:cs="Times New Roman"/>
          <w:b/>
          <w:sz w:val="24"/>
          <w:szCs w:val="24"/>
          <w:lang w:val="en-US"/>
        </w:rPr>
        <w:t>References</w:t>
      </w:r>
      <w:r w:rsidR="00FB1838" w:rsidRPr="00E4437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and further reading</w:t>
      </w:r>
    </w:p>
    <w:p w14:paraId="7631B9B0" w14:textId="77777777" w:rsidR="00FB1838" w:rsidRPr="00E44376" w:rsidRDefault="00D0636E" w:rsidP="00FB183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44376">
        <w:rPr>
          <w:rFonts w:ascii="Times New Roman" w:hAnsi="Times New Roman" w:cs="Times New Roman"/>
          <w:sz w:val="24"/>
          <w:szCs w:val="24"/>
          <w:lang w:val="en-US"/>
        </w:rPr>
        <w:t>Distel</w:t>
      </w:r>
      <w:proofErr w:type="spellEnd"/>
      <w:r w:rsidRPr="00E44376">
        <w:rPr>
          <w:rFonts w:ascii="Times New Roman" w:hAnsi="Times New Roman" w:cs="Times New Roman"/>
          <w:sz w:val="24"/>
          <w:szCs w:val="24"/>
          <w:lang w:val="en-US"/>
        </w:rPr>
        <w:t>, A., and House, J.</w:t>
      </w:r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(1985) </w:t>
      </w:r>
      <w:r w:rsidR="00FB1838" w:rsidRPr="00E44376">
        <w:rPr>
          <w:rFonts w:ascii="Times New Roman" w:hAnsi="Times New Roman" w:cs="Times New Roman"/>
          <w:i/>
          <w:iCs/>
          <w:sz w:val="24"/>
          <w:szCs w:val="24"/>
          <w:lang w:val="en-US"/>
        </w:rPr>
        <w:t>Renoir</w:t>
      </w:r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>exhib</w:t>
      </w:r>
      <w:proofErr w:type="spellEnd"/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gramStart"/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>cat</w:t>
      </w:r>
      <w:proofErr w:type="gramEnd"/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>. London: Hayward Gallery.</w:t>
      </w:r>
    </w:p>
    <w:p w14:paraId="6CAD9955" w14:textId="77777777" w:rsidR="00FB1838" w:rsidRPr="00E44376" w:rsidRDefault="00FB1838" w:rsidP="00FB183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44376">
        <w:rPr>
          <w:rFonts w:ascii="Times New Roman" w:hAnsi="Times New Roman" w:cs="Times New Roman"/>
          <w:sz w:val="24"/>
          <w:szCs w:val="24"/>
        </w:rPr>
        <w:t>Nead</w:t>
      </w:r>
      <w:proofErr w:type="spellEnd"/>
      <w:r w:rsidRPr="00E44376">
        <w:rPr>
          <w:rFonts w:ascii="Times New Roman" w:hAnsi="Times New Roman" w:cs="Times New Roman"/>
          <w:sz w:val="24"/>
          <w:szCs w:val="24"/>
        </w:rPr>
        <w:t xml:space="preserve">, L. (1985)  ‘Pleasing, Cheerful and Pretty’?: Sexual and Cultural Politics at the Hayward Gallery Renoir by Renoir, </w:t>
      </w:r>
      <w:r w:rsidRPr="00E44376">
        <w:rPr>
          <w:rFonts w:ascii="Times New Roman" w:hAnsi="Times New Roman" w:cs="Times New Roman"/>
          <w:i/>
          <w:sz w:val="24"/>
          <w:szCs w:val="24"/>
        </w:rPr>
        <w:t>Oxford Art Journal</w:t>
      </w:r>
      <w:r w:rsidRPr="00E44376">
        <w:rPr>
          <w:rFonts w:ascii="Times New Roman" w:hAnsi="Times New Roman" w:cs="Times New Roman"/>
          <w:sz w:val="24"/>
          <w:szCs w:val="24"/>
        </w:rPr>
        <w:t>, Vol. 8, No. 1, Caricature pp. 72-74.</w:t>
      </w:r>
    </w:p>
    <w:p w14:paraId="5AE05095" w14:textId="77777777" w:rsidR="00FB1838" w:rsidRPr="00E44376" w:rsidRDefault="000A149E" w:rsidP="00FB183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44376">
        <w:rPr>
          <w:rFonts w:ascii="Times New Roman" w:hAnsi="Times New Roman" w:cs="Times New Roman"/>
          <w:sz w:val="24"/>
          <w:szCs w:val="24"/>
          <w:lang w:val="en-US"/>
        </w:rPr>
        <w:t>Pollock, G.</w:t>
      </w:r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(2006) ’Modernity and the Spaces of Femininity’, </w:t>
      </w:r>
      <w:r w:rsidR="00FB1838" w:rsidRPr="00E44376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Vision and Difference: Feminism, femininity and the histories of art. </w:t>
      </w:r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>London and New York: Routledge.</w:t>
      </w:r>
    </w:p>
    <w:p w14:paraId="6A8043F6" w14:textId="77777777" w:rsidR="00FB1838" w:rsidRPr="00E44376" w:rsidRDefault="00FB1838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sectPr w:rsidR="00FB1838" w:rsidRPr="00E44376">
      <w:headerReference w:type="default" r:id="rId1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888D3FE" w14:textId="77777777" w:rsidR="003F4CEF" w:rsidRDefault="003F4CEF" w:rsidP="002342C0">
      <w:pPr>
        <w:spacing w:after="0" w:line="240" w:lineRule="auto"/>
      </w:pPr>
      <w:r>
        <w:separator/>
      </w:r>
    </w:p>
  </w:endnote>
  <w:endnote w:type="continuationSeparator" w:id="0">
    <w:p w14:paraId="22E7D02C" w14:textId="77777777" w:rsidR="003F4CEF" w:rsidRDefault="003F4CEF" w:rsidP="002342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3625F9" w14:textId="77777777" w:rsidR="003F4CEF" w:rsidRDefault="003F4CEF" w:rsidP="002342C0">
      <w:pPr>
        <w:spacing w:after="0" w:line="240" w:lineRule="auto"/>
      </w:pPr>
      <w:r>
        <w:separator/>
      </w:r>
    </w:p>
  </w:footnote>
  <w:footnote w:type="continuationSeparator" w:id="0">
    <w:p w14:paraId="7F9878D7" w14:textId="77777777" w:rsidR="003F4CEF" w:rsidRDefault="003F4CEF" w:rsidP="002342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34556DD" w14:textId="3AE41BB3" w:rsidR="00A3363E" w:rsidRDefault="00A3363E">
    <w:pPr>
      <w:pStyle w:val="Header"/>
    </w:pPr>
    <w:ins w:id="130" w:author="Danielle Child" w:date="2014-05-15T20:36:00Z">
      <w:r>
        <w:t>Jeremy Spencer</w:t>
      </w:r>
    </w:ins>
  </w:p>
</w:hdr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Jeremy Spencer">
    <w15:presenceInfo w15:providerId="None" w15:userId="Jeremy Spenc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revisionView w:markup="0"/>
  <w:trackRevisions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1D0C"/>
    <w:rsid w:val="00013763"/>
    <w:rsid w:val="0002660D"/>
    <w:rsid w:val="0003086F"/>
    <w:rsid w:val="00061551"/>
    <w:rsid w:val="000624C7"/>
    <w:rsid w:val="00083A28"/>
    <w:rsid w:val="000909D4"/>
    <w:rsid w:val="000A149E"/>
    <w:rsid w:val="000B7089"/>
    <w:rsid w:val="001966D7"/>
    <w:rsid w:val="00197726"/>
    <w:rsid w:val="001B0D06"/>
    <w:rsid w:val="001D385A"/>
    <w:rsid w:val="001D69B1"/>
    <w:rsid w:val="001E24E9"/>
    <w:rsid w:val="002053CA"/>
    <w:rsid w:val="0021566A"/>
    <w:rsid w:val="00231481"/>
    <w:rsid w:val="0023403E"/>
    <w:rsid w:val="002342C0"/>
    <w:rsid w:val="00253B00"/>
    <w:rsid w:val="0028582B"/>
    <w:rsid w:val="0029024B"/>
    <w:rsid w:val="002D48C1"/>
    <w:rsid w:val="002E5472"/>
    <w:rsid w:val="002F0866"/>
    <w:rsid w:val="00303E8B"/>
    <w:rsid w:val="00305755"/>
    <w:rsid w:val="003106BA"/>
    <w:rsid w:val="003155A9"/>
    <w:rsid w:val="003303C1"/>
    <w:rsid w:val="00393908"/>
    <w:rsid w:val="003D4F7D"/>
    <w:rsid w:val="003D7EDC"/>
    <w:rsid w:val="003F4CEF"/>
    <w:rsid w:val="00412B6A"/>
    <w:rsid w:val="0042532D"/>
    <w:rsid w:val="0042729C"/>
    <w:rsid w:val="00436E78"/>
    <w:rsid w:val="00451820"/>
    <w:rsid w:val="004952FE"/>
    <w:rsid w:val="004B1D0C"/>
    <w:rsid w:val="004D50EF"/>
    <w:rsid w:val="004D6D6D"/>
    <w:rsid w:val="00505C9D"/>
    <w:rsid w:val="00531B91"/>
    <w:rsid w:val="005372C0"/>
    <w:rsid w:val="00554B69"/>
    <w:rsid w:val="005A506A"/>
    <w:rsid w:val="005B23B0"/>
    <w:rsid w:val="005B5833"/>
    <w:rsid w:val="00653624"/>
    <w:rsid w:val="00653DBA"/>
    <w:rsid w:val="006F576C"/>
    <w:rsid w:val="007119F0"/>
    <w:rsid w:val="00774E0A"/>
    <w:rsid w:val="007A7E15"/>
    <w:rsid w:val="007C07F1"/>
    <w:rsid w:val="007C364C"/>
    <w:rsid w:val="007F405B"/>
    <w:rsid w:val="007F5BC5"/>
    <w:rsid w:val="007F6E22"/>
    <w:rsid w:val="00805DFE"/>
    <w:rsid w:val="00864F11"/>
    <w:rsid w:val="008870FD"/>
    <w:rsid w:val="008D760A"/>
    <w:rsid w:val="008E5478"/>
    <w:rsid w:val="008F6956"/>
    <w:rsid w:val="00915BC4"/>
    <w:rsid w:val="00932078"/>
    <w:rsid w:val="00954905"/>
    <w:rsid w:val="009576D7"/>
    <w:rsid w:val="009709ED"/>
    <w:rsid w:val="009734F0"/>
    <w:rsid w:val="009A5D68"/>
    <w:rsid w:val="009B65F8"/>
    <w:rsid w:val="009C4D61"/>
    <w:rsid w:val="009D7158"/>
    <w:rsid w:val="009F5157"/>
    <w:rsid w:val="00A00BB7"/>
    <w:rsid w:val="00A01C1A"/>
    <w:rsid w:val="00A3363E"/>
    <w:rsid w:val="00A73117"/>
    <w:rsid w:val="00A77F59"/>
    <w:rsid w:val="00A841EB"/>
    <w:rsid w:val="00A870BE"/>
    <w:rsid w:val="00A876D7"/>
    <w:rsid w:val="00AB63D8"/>
    <w:rsid w:val="00AC646C"/>
    <w:rsid w:val="00B02D34"/>
    <w:rsid w:val="00B461D4"/>
    <w:rsid w:val="00B9104D"/>
    <w:rsid w:val="00B968CE"/>
    <w:rsid w:val="00BA2599"/>
    <w:rsid w:val="00BB0CEB"/>
    <w:rsid w:val="00BC74F9"/>
    <w:rsid w:val="00BD0B0A"/>
    <w:rsid w:val="00BD1859"/>
    <w:rsid w:val="00BF2CDA"/>
    <w:rsid w:val="00CD6726"/>
    <w:rsid w:val="00D0636E"/>
    <w:rsid w:val="00D14E66"/>
    <w:rsid w:val="00D44069"/>
    <w:rsid w:val="00D64947"/>
    <w:rsid w:val="00D761DB"/>
    <w:rsid w:val="00D87013"/>
    <w:rsid w:val="00D92D29"/>
    <w:rsid w:val="00DA772D"/>
    <w:rsid w:val="00DB0CD8"/>
    <w:rsid w:val="00DE6B5A"/>
    <w:rsid w:val="00DF7CBF"/>
    <w:rsid w:val="00E27889"/>
    <w:rsid w:val="00E27897"/>
    <w:rsid w:val="00E41E0C"/>
    <w:rsid w:val="00E44376"/>
    <w:rsid w:val="00E51EF5"/>
    <w:rsid w:val="00E90917"/>
    <w:rsid w:val="00EC79D3"/>
    <w:rsid w:val="00ED1699"/>
    <w:rsid w:val="00EE60E7"/>
    <w:rsid w:val="00EF3532"/>
    <w:rsid w:val="00F1677C"/>
    <w:rsid w:val="00F176B5"/>
    <w:rsid w:val="00F34057"/>
    <w:rsid w:val="00F544E5"/>
    <w:rsid w:val="00F77C2A"/>
    <w:rsid w:val="00F91AD3"/>
    <w:rsid w:val="00FA3524"/>
    <w:rsid w:val="00FB1838"/>
    <w:rsid w:val="00FB7121"/>
    <w:rsid w:val="00FC3E03"/>
    <w:rsid w:val="00FC5CCC"/>
    <w:rsid w:val="00FD1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C4E63D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149E"/>
    <w:pPr>
      <w:spacing w:after="0" w:line="240" w:lineRule="auto"/>
    </w:pPr>
    <w:rPr>
      <w:rFonts w:ascii="Calibri" w:hAnsi="Calibr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149E"/>
    <w:rPr>
      <w:rFonts w:ascii="Calibri" w:hAnsi="Calibr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342C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42C0"/>
  </w:style>
  <w:style w:type="paragraph" w:styleId="Footer">
    <w:name w:val="footer"/>
    <w:basedOn w:val="Normal"/>
    <w:link w:val="FooterChar"/>
    <w:uiPriority w:val="99"/>
    <w:unhideWhenUsed/>
    <w:rsid w:val="002342C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42C0"/>
  </w:style>
  <w:style w:type="character" w:styleId="Hyperlink">
    <w:name w:val="Hyperlink"/>
    <w:basedOn w:val="DefaultParagraphFont"/>
    <w:uiPriority w:val="99"/>
    <w:semiHidden/>
    <w:unhideWhenUsed/>
    <w:rsid w:val="007F405B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149E"/>
    <w:pPr>
      <w:spacing w:after="0" w:line="240" w:lineRule="auto"/>
    </w:pPr>
    <w:rPr>
      <w:rFonts w:ascii="Calibri" w:hAnsi="Calibr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149E"/>
    <w:rPr>
      <w:rFonts w:ascii="Calibri" w:hAnsi="Calibr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342C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42C0"/>
  </w:style>
  <w:style w:type="paragraph" w:styleId="Footer">
    <w:name w:val="footer"/>
    <w:basedOn w:val="Normal"/>
    <w:link w:val="FooterChar"/>
    <w:uiPriority w:val="99"/>
    <w:unhideWhenUsed/>
    <w:rsid w:val="002342C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42C0"/>
  </w:style>
  <w:style w:type="character" w:styleId="Hyperlink">
    <w:name w:val="Hyperlink"/>
    <w:basedOn w:val="DefaultParagraphFont"/>
    <w:uiPriority w:val="99"/>
    <w:semiHidden/>
    <w:unhideWhenUsed/>
    <w:rsid w:val="007F405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4078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5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24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684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8462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24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86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43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6748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296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3111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5277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417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5852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886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microsoft.com/office/2011/relationships/people" Target="peop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455D33-9670-40D5-AFB8-0066A37785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1135</Words>
  <Characters>6476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Jeremy Spencer</dc:creator>
  <cp:lastModifiedBy>doctor</cp:lastModifiedBy>
  <cp:revision>2</cp:revision>
  <cp:lastPrinted>2014-05-02T21:12:00Z</cp:lastPrinted>
  <dcterms:created xsi:type="dcterms:W3CDTF">2014-05-21T10:27:00Z</dcterms:created>
  <dcterms:modified xsi:type="dcterms:W3CDTF">2014-05-21T10:27:00Z</dcterms:modified>
</cp:coreProperties>
</file>