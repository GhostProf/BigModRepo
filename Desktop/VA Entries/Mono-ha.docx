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009F" w:rsidRPr="009B288C" w:rsidRDefault="0060009F">
      <w:pPr>
        <w:rPr>
          <w:b/>
        </w:rPr>
      </w:pPr>
      <w:r w:rsidRPr="009B288C">
        <w:rPr>
          <w:b/>
        </w:rPr>
        <w:t>Mono-ha</w:t>
      </w:r>
    </w:p>
    <w:p w:rsidR="0060009F" w:rsidRPr="009B288C" w:rsidRDefault="0060009F"/>
    <w:p w:rsidR="00FE27B8" w:rsidRPr="009B288C" w:rsidRDefault="00BF44DD">
      <w:r w:rsidRPr="009B288C">
        <w:t>‘</w:t>
      </w:r>
      <w:r w:rsidR="0060009F" w:rsidRPr="009B288C">
        <w:t>Mono-ha</w:t>
      </w:r>
      <w:r w:rsidRPr="009B288C">
        <w:t>’</w:t>
      </w:r>
      <w:r w:rsidR="0060009F" w:rsidRPr="009B288C">
        <w:t xml:space="preserve"> </w:t>
      </w:r>
      <w:r w:rsidR="00AE1E0E" w:rsidRPr="009B288C">
        <w:t>refers</w:t>
      </w:r>
      <w:r w:rsidR="0060009F" w:rsidRPr="009B288C">
        <w:t xml:space="preserve"> to</w:t>
      </w:r>
      <w:r w:rsidR="001C2CCF" w:rsidRPr="009B288C">
        <w:t xml:space="preserve"> </w:t>
      </w:r>
      <w:r w:rsidR="00B6128B" w:rsidRPr="009B288C">
        <w:t>a unique</w:t>
      </w:r>
      <w:r w:rsidR="005D6163" w:rsidRPr="009B288C">
        <w:t xml:space="preserve"> art movement, its </w:t>
      </w:r>
      <w:r w:rsidR="003B7D22" w:rsidRPr="009B288C">
        <w:t>artists</w:t>
      </w:r>
      <w:r w:rsidR="005D6163" w:rsidRPr="009B288C">
        <w:t xml:space="preserve"> active </w:t>
      </w:r>
      <w:r w:rsidR="00712FC2" w:rsidRPr="009B288C">
        <w:t>in Japan</w:t>
      </w:r>
      <w:r w:rsidR="005D6163" w:rsidRPr="009B288C">
        <w:t xml:space="preserve"> most visibly from 1968 to </w:t>
      </w:r>
      <w:r w:rsidR="00736B8B" w:rsidRPr="009B288C">
        <w:t>1</w:t>
      </w:r>
      <w:r w:rsidR="006F4A6E" w:rsidRPr="009B288C">
        <w:t>975</w:t>
      </w:r>
      <w:r w:rsidRPr="009B288C">
        <w:t xml:space="preserve">. </w:t>
      </w:r>
      <w:r w:rsidR="00B3115F" w:rsidRPr="009B288C">
        <w:t xml:space="preserve">Translating as the ‘school of things’, </w:t>
      </w:r>
      <w:r w:rsidR="009B288C">
        <w:t>these</w:t>
      </w:r>
      <w:r w:rsidR="009B288C" w:rsidRPr="009B288C">
        <w:t xml:space="preserve"> </w:t>
      </w:r>
      <w:r w:rsidR="006F4A6E" w:rsidRPr="009B288C">
        <w:t>artists brought</w:t>
      </w:r>
      <w:r w:rsidR="0089223C" w:rsidRPr="009B288C">
        <w:t xml:space="preserve"> ‘things’</w:t>
      </w:r>
      <w:r w:rsidR="006F4A6E" w:rsidRPr="009B288C">
        <w:t xml:space="preserve"> (</w:t>
      </w:r>
      <w:r w:rsidR="006F4A6E" w:rsidRPr="009B288C">
        <w:rPr>
          <w:i/>
        </w:rPr>
        <w:t>mono</w:t>
      </w:r>
      <w:r w:rsidR="006F4A6E" w:rsidRPr="009B288C">
        <w:t>)</w:t>
      </w:r>
      <w:r w:rsidR="0089223C" w:rsidRPr="009B288C">
        <w:t xml:space="preserve"> </w:t>
      </w:r>
      <w:r w:rsidR="00BF2A9D" w:rsidRPr="009B288C">
        <w:t xml:space="preserve">– </w:t>
      </w:r>
      <w:r w:rsidR="006F4A6E" w:rsidRPr="009B288C">
        <w:t xml:space="preserve">earth, wood, metal, glass, cotton, stone, paper and the like – </w:t>
      </w:r>
      <w:r w:rsidR="00B3115F" w:rsidRPr="009B288C">
        <w:t>together</w:t>
      </w:r>
      <w:r w:rsidR="002A1D2B" w:rsidRPr="009B288C">
        <w:t>, usually with</w:t>
      </w:r>
      <w:r w:rsidR="00F4491E" w:rsidRPr="009B288C">
        <w:t xml:space="preserve"> minimal</w:t>
      </w:r>
      <w:r w:rsidR="009B288C">
        <w:t xml:space="preserve"> artistic</w:t>
      </w:r>
      <w:r w:rsidR="00F4491E" w:rsidRPr="009B288C">
        <w:t xml:space="preserve"> intervention </w:t>
      </w:r>
      <w:r w:rsidR="0089223C" w:rsidRPr="009B288C">
        <w:t>and</w:t>
      </w:r>
      <w:r w:rsidR="006F4A6E" w:rsidRPr="009B288C">
        <w:t xml:space="preserve"> </w:t>
      </w:r>
      <w:r w:rsidR="00687EA0" w:rsidRPr="009B288C">
        <w:t>in a</w:t>
      </w:r>
      <w:r w:rsidR="00712FC2" w:rsidRPr="009B288C">
        <w:t>n essentially</w:t>
      </w:r>
      <w:r w:rsidR="00F4491E" w:rsidRPr="009B288C">
        <w:t xml:space="preserve"> unaltered state. </w:t>
      </w:r>
      <w:r w:rsidR="0091509F" w:rsidRPr="009B288C">
        <w:t>Following</w:t>
      </w:r>
      <w:r w:rsidR="00847542" w:rsidRPr="009B288C">
        <w:t xml:space="preserve"> a</w:t>
      </w:r>
      <w:r w:rsidR="0091509F" w:rsidRPr="009B288C">
        <w:t xml:space="preserve"> reductive</w:t>
      </w:r>
      <w:r w:rsidR="006F4A6E" w:rsidRPr="009B288C">
        <w:t xml:space="preserve"> logic,</w:t>
      </w:r>
      <w:r w:rsidR="007511DE" w:rsidRPr="009B288C">
        <w:t xml:space="preserve"> ‘ar</w:t>
      </w:r>
      <w:r w:rsidR="00104C4D" w:rsidRPr="009B288C">
        <w:t>rang</w:t>
      </w:r>
      <w:r w:rsidR="00BB03F1" w:rsidRPr="009B288C">
        <w:t>ement’ was integral to Mono-ha</w:t>
      </w:r>
      <w:r w:rsidR="00712FC2" w:rsidRPr="009B288C">
        <w:t xml:space="preserve"> activity</w:t>
      </w:r>
      <w:r w:rsidR="00BF2A9D" w:rsidRPr="009B288C">
        <w:t xml:space="preserve">, positing the artist as </w:t>
      </w:r>
      <w:r w:rsidR="00847542" w:rsidRPr="009B288C">
        <w:t xml:space="preserve">a </w:t>
      </w:r>
      <w:r w:rsidR="00BF2A9D" w:rsidRPr="009B288C">
        <w:t xml:space="preserve">kind of </w:t>
      </w:r>
      <w:r w:rsidR="00712FC2" w:rsidRPr="009B288C">
        <w:t>coordinator</w:t>
      </w:r>
      <w:r w:rsidR="007511DE" w:rsidRPr="009B288C">
        <w:t xml:space="preserve"> </w:t>
      </w:r>
      <w:r w:rsidR="00BB03F1" w:rsidRPr="009B288C">
        <w:t>attempting</w:t>
      </w:r>
      <w:r w:rsidR="007511DE" w:rsidRPr="009B288C">
        <w:t xml:space="preserve"> to bring about new perceptio</w:t>
      </w:r>
      <w:r w:rsidR="00EA0F82" w:rsidRPr="009B288C">
        <w:t xml:space="preserve">ns </w:t>
      </w:r>
      <w:r w:rsidR="002A1D2B" w:rsidRPr="009B288C">
        <w:t>of</w:t>
      </w:r>
      <w:r w:rsidR="00BB03F1" w:rsidRPr="009B288C">
        <w:t xml:space="preserve"> matter</w:t>
      </w:r>
      <w:r w:rsidR="00E3284E">
        <w:t>,</w:t>
      </w:r>
      <w:r w:rsidR="00BB03F1" w:rsidRPr="009B288C">
        <w:t xml:space="preserve"> materials</w:t>
      </w:r>
      <w:r w:rsidR="00104C4D" w:rsidRPr="009B288C">
        <w:t xml:space="preserve">, </w:t>
      </w:r>
      <w:r w:rsidR="00B85B68" w:rsidRPr="009B288C">
        <w:t>and</w:t>
      </w:r>
      <w:r w:rsidR="002A1D2B" w:rsidRPr="009B288C">
        <w:t xml:space="preserve"> </w:t>
      </w:r>
      <w:r w:rsidR="00561499" w:rsidRPr="009B288C">
        <w:t xml:space="preserve">the </w:t>
      </w:r>
      <w:r w:rsidR="007511DE" w:rsidRPr="009B288C">
        <w:t xml:space="preserve">spatial relationships </w:t>
      </w:r>
      <w:r w:rsidR="00CD73D0" w:rsidRPr="009B288C">
        <w:t xml:space="preserve">between </w:t>
      </w:r>
      <w:r w:rsidR="003B7D22" w:rsidRPr="009B288C">
        <w:t>them</w:t>
      </w:r>
      <w:r w:rsidR="00A24D37" w:rsidRPr="009B288C">
        <w:t xml:space="preserve">. </w:t>
      </w:r>
      <w:r w:rsidR="00BF7F23" w:rsidRPr="009B288C">
        <w:t>Centred around</w:t>
      </w:r>
      <w:r w:rsidR="00EA0F82" w:rsidRPr="009B288C">
        <w:t xml:space="preserve"> </w:t>
      </w:r>
      <w:r w:rsidR="00034677" w:rsidRPr="009B288C">
        <w:t>approximately ten</w:t>
      </w:r>
      <w:r w:rsidR="00EA0F82" w:rsidRPr="009B288C">
        <w:t xml:space="preserve"> young artists, </w:t>
      </w:r>
      <w:r w:rsidR="00A24D37" w:rsidRPr="009B288C">
        <w:t xml:space="preserve">whose outcomes were frequently sculptural and site-specific, the </w:t>
      </w:r>
      <w:r w:rsidR="00DE1FE6" w:rsidRPr="009B288C">
        <w:t>emergence</w:t>
      </w:r>
      <w:r w:rsidR="00A24D37" w:rsidRPr="009B288C">
        <w:t xml:space="preserve"> of Mono-ha</w:t>
      </w:r>
      <w:r w:rsidR="00107877" w:rsidRPr="009B288C">
        <w:t xml:space="preserve"> </w:t>
      </w:r>
      <w:r w:rsidR="00A61CBF" w:rsidRPr="009B288C">
        <w:t xml:space="preserve">is </w:t>
      </w:r>
      <w:r w:rsidR="00A24D37" w:rsidRPr="009B288C">
        <w:t xml:space="preserve">usually </w:t>
      </w:r>
      <w:r w:rsidR="00EA0F82" w:rsidRPr="009B288C">
        <w:t>taken</w:t>
      </w:r>
      <w:r w:rsidR="00A61CBF" w:rsidRPr="009B288C">
        <w:t xml:space="preserve"> </w:t>
      </w:r>
      <w:r w:rsidR="001C2CCF" w:rsidRPr="009B288C">
        <w:t>as</w:t>
      </w:r>
      <w:r w:rsidR="00A61CBF" w:rsidRPr="009B288C">
        <w:t xml:space="preserve"> coinci</w:t>
      </w:r>
      <w:r w:rsidR="001C2CCF" w:rsidRPr="009B288C">
        <w:t>ding</w:t>
      </w:r>
      <w:r w:rsidR="00687EA0" w:rsidRPr="009B288C">
        <w:t xml:space="preserve"> with the creation </w:t>
      </w:r>
      <w:r w:rsidR="000032A8" w:rsidRPr="009B288C">
        <w:t>of</w:t>
      </w:r>
      <w:r w:rsidR="00A61CBF" w:rsidRPr="009B288C">
        <w:t xml:space="preserve"> </w:t>
      </w:r>
      <w:r w:rsidR="00A61CBF" w:rsidRPr="009B288C">
        <w:rPr>
          <w:i/>
        </w:rPr>
        <w:t>Phase – Mother Earth</w:t>
      </w:r>
      <w:r w:rsidR="002A1D2B" w:rsidRPr="009B288C">
        <w:t xml:space="preserve"> </w:t>
      </w:r>
      <w:r w:rsidR="00A24D37" w:rsidRPr="009B288C">
        <w:t xml:space="preserve">by </w:t>
      </w:r>
      <w:r w:rsidR="00042193" w:rsidRPr="009B288C">
        <w:t xml:space="preserve">Tama Art University </w:t>
      </w:r>
      <w:r w:rsidR="000F33E6" w:rsidRPr="009B288C">
        <w:t xml:space="preserve">or </w:t>
      </w:r>
      <w:r w:rsidR="00042193" w:rsidRPr="009B288C">
        <w:t>‘</w:t>
      </w:r>
      <w:proofErr w:type="spellStart"/>
      <w:r w:rsidR="00042193" w:rsidRPr="009B288C">
        <w:rPr>
          <w:i/>
        </w:rPr>
        <w:t>Tamabi</w:t>
      </w:r>
      <w:proofErr w:type="spellEnd"/>
      <w:r w:rsidR="00042193" w:rsidRPr="009B288C">
        <w:t xml:space="preserve">’ graduate </w:t>
      </w:r>
      <w:r w:rsidR="00A24D37" w:rsidRPr="009B288C">
        <w:t xml:space="preserve">Nobuo </w:t>
      </w:r>
      <w:proofErr w:type="spellStart"/>
      <w:r w:rsidR="00A24D37" w:rsidRPr="009B288C">
        <w:t>Sekine</w:t>
      </w:r>
      <w:proofErr w:type="spellEnd"/>
      <w:r w:rsidR="00A24D37" w:rsidRPr="009B288C">
        <w:t xml:space="preserve"> (b.1942–)</w:t>
      </w:r>
      <w:r w:rsidR="00D33441" w:rsidRPr="009B288C">
        <w:t xml:space="preserve"> (</w:t>
      </w:r>
      <w:hyperlink r:id="rId7" w:history="1">
        <w:r w:rsidR="003435A1" w:rsidRPr="009B288C">
          <w:rPr>
            <w:rStyle w:val="Hyperlink"/>
          </w:rPr>
          <w:t>www.nobuosekine.com</w:t>
        </w:r>
      </w:hyperlink>
      <w:r w:rsidR="003435A1" w:rsidRPr="009B288C">
        <w:t>) i</w:t>
      </w:r>
      <w:r w:rsidR="00D33441" w:rsidRPr="009B288C">
        <w:t>n</w:t>
      </w:r>
      <w:r w:rsidR="00AE1534" w:rsidRPr="009B288C">
        <w:t xml:space="preserve"> Suma </w:t>
      </w:r>
      <w:proofErr w:type="spellStart"/>
      <w:r w:rsidR="00AE1534" w:rsidRPr="009B288C">
        <w:t>R</w:t>
      </w:r>
      <w:r w:rsidR="00A61CBF" w:rsidRPr="009B288C">
        <w:t>ikyu</w:t>
      </w:r>
      <w:proofErr w:type="spellEnd"/>
      <w:r w:rsidR="00A61CBF" w:rsidRPr="009B288C">
        <w:t xml:space="preserve"> </w:t>
      </w:r>
      <w:r w:rsidR="00AE1534" w:rsidRPr="009B288C">
        <w:t>Park, Kobe</w:t>
      </w:r>
      <w:r w:rsidR="009B288C">
        <w:t>,</w:t>
      </w:r>
      <w:r w:rsidR="00AE1534" w:rsidRPr="009B288C">
        <w:t xml:space="preserve"> as part of the 1</w:t>
      </w:r>
      <w:r w:rsidR="00AE1534" w:rsidRPr="009B288C">
        <w:rPr>
          <w:vertAlign w:val="superscript"/>
        </w:rPr>
        <w:t>st</w:t>
      </w:r>
      <w:r w:rsidR="00AE1534" w:rsidRPr="009B288C">
        <w:t xml:space="preserve"> </w:t>
      </w:r>
      <w:r w:rsidR="00A61CBF" w:rsidRPr="009B288C">
        <w:t>Open Air Contemporary Sculpture Ex</w:t>
      </w:r>
      <w:r w:rsidR="00687EA0" w:rsidRPr="009B288C">
        <w:t>hibition</w:t>
      </w:r>
      <w:r w:rsidR="00847542" w:rsidRPr="009B288C">
        <w:t xml:space="preserve"> in October</w:t>
      </w:r>
      <w:r w:rsidR="0049530E" w:rsidRPr="009B288C">
        <w:t>,</w:t>
      </w:r>
      <w:r w:rsidR="00847542" w:rsidRPr="009B288C">
        <w:t xml:space="preserve"> 1968. </w:t>
      </w:r>
      <w:r w:rsidR="00A24D75" w:rsidRPr="009B288C">
        <w:t>It</w:t>
      </w:r>
      <w:r w:rsidR="00687EA0" w:rsidRPr="009B288C">
        <w:t xml:space="preserve"> </w:t>
      </w:r>
      <w:r w:rsidR="00B85B68" w:rsidRPr="009B288C">
        <w:t xml:space="preserve">comprised a </w:t>
      </w:r>
      <w:r w:rsidR="00847542" w:rsidRPr="009B288C">
        <w:t>cylindrically</w:t>
      </w:r>
      <w:r w:rsidR="00BF2A9D" w:rsidRPr="009B288C">
        <w:t xml:space="preserve">-shaped </w:t>
      </w:r>
      <w:r w:rsidR="00847542" w:rsidRPr="009B288C">
        <w:t>hole</w:t>
      </w:r>
      <w:r w:rsidR="00CD73D0" w:rsidRPr="009B288C">
        <w:t xml:space="preserve"> </w:t>
      </w:r>
      <w:r w:rsidR="00BF2A9D" w:rsidRPr="009B288C">
        <w:t xml:space="preserve">dug </w:t>
      </w:r>
      <w:r w:rsidR="00CD73D0" w:rsidRPr="009B288C">
        <w:t>in the ground</w:t>
      </w:r>
      <w:r w:rsidR="00A61CBF" w:rsidRPr="009B288C">
        <w:t xml:space="preserve">, 2.2 metres wide and 2.7 metres deep, beside which stood a tower of the </w:t>
      </w:r>
      <w:r w:rsidR="00DD0EE3" w:rsidRPr="009B288C">
        <w:t xml:space="preserve">hole’s </w:t>
      </w:r>
      <w:r w:rsidR="00A61CBF" w:rsidRPr="009B288C">
        <w:t>excavated earth, compacted into the same cylindrical shape</w:t>
      </w:r>
      <w:r w:rsidR="00312567" w:rsidRPr="009B288C">
        <w:t xml:space="preserve"> and mirroring</w:t>
      </w:r>
      <w:r w:rsidR="00042193" w:rsidRPr="009B288C">
        <w:t xml:space="preserve"> the void from where it came.</w:t>
      </w:r>
      <w:r w:rsidR="0049530E" w:rsidRPr="009B288C">
        <w:t xml:space="preserve"> Later</w:t>
      </w:r>
      <w:r w:rsidR="00145D97" w:rsidRPr="009B288C">
        <w:t xml:space="preserve"> r</w:t>
      </w:r>
      <w:r w:rsidR="00FE27B8" w:rsidRPr="009B288C">
        <w:t xml:space="preserve">ecalling </w:t>
      </w:r>
      <w:r w:rsidR="00D87BCF" w:rsidRPr="009B288C">
        <w:t>it</w:t>
      </w:r>
      <w:r w:rsidR="00584E69" w:rsidRPr="009B288C">
        <w:t xml:space="preserve">, </w:t>
      </w:r>
      <w:proofErr w:type="spellStart"/>
      <w:r w:rsidR="00FE27B8" w:rsidRPr="009B288C">
        <w:t>Sekine</w:t>
      </w:r>
      <w:proofErr w:type="spellEnd"/>
      <w:r w:rsidR="00FE27B8" w:rsidRPr="009B288C">
        <w:t xml:space="preserve"> remarked on being mesmerised by the sheer physic</w:t>
      </w:r>
      <w:r w:rsidR="00D33441" w:rsidRPr="009B288C">
        <w:t xml:space="preserve">ality of what stood before him upon </w:t>
      </w:r>
      <w:r w:rsidR="00145D97" w:rsidRPr="009B288C">
        <w:t xml:space="preserve">its </w:t>
      </w:r>
      <w:r w:rsidR="00FE27B8" w:rsidRPr="009B288C">
        <w:t>completion.</w:t>
      </w:r>
    </w:p>
    <w:p w:rsidR="00042193" w:rsidRPr="009B288C" w:rsidRDefault="00736B8B">
      <w:r w:rsidRPr="009B288C">
        <w:rPr>
          <w:noProof/>
          <w:lang w:val="en-GB" w:eastAsia="en-GB"/>
        </w:rPr>
        <w:drawing>
          <wp:inline distT="0" distB="0" distL="0" distR="0">
            <wp:extent cx="3223682" cy="4523740"/>
            <wp:effectExtent l="25400" t="0" r="2118" b="0"/>
            <wp:docPr id="1" name="Picture 0" descr="CIMG2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MG262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5631" cy="454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C2" w:rsidRPr="009B288C" w:rsidRDefault="00736B8B">
      <w:r w:rsidRPr="009B288C">
        <w:t xml:space="preserve">Nobuo </w:t>
      </w:r>
      <w:proofErr w:type="spellStart"/>
      <w:r w:rsidRPr="009B288C">
        <w:t>Sekine</w:t>
      </w:r>
      <w:proofErr w:type="spellEnd"/>
      <w:r w:rsidRPr="009B288C">
        <w:t xml:space="preserve">, </w:t>
      </w:r>
      <w:r w:rsidRPr="009B288C">
        <w:rPr>
          <w:i/>
        </w:rPr>
        <w:t>Phase in the Sky (</w:t>
      </w:r>
      <w:proofErr w:type="spellStart"/>
      <w:r w:rsidRPr="009B288C">
        <w:rPr>
          <w:rFonts w:eastAsia="ヒラギノ角ゴ ProN W3" w:cs="ヒラギノ角ゴ ProN W3"/>
          <w:i/>
          <w:color w:val="343434"/>
          <w:szCs w:val="30"/>
          <w:lang w:val="en-US"/>
        </w:rPr>
        <w:t>空相</w:t>
      </w:r>
      <w:proofErr w:type="spellEnd"/>
      <w:r w:rsidRPr="009B288C">
        <w:rPr>
          <w:rFonts w:eastAsia="ヒラギノ角ゴ ProN W3" w:cs="ヒラギノ角ゴ ProN W3"/>
          <w:i/>
          <w:color w:val="343434"/>
          <w:szCs w:val="30"/>
          <w:lang w:val="en-US" w:eastAsia="ja-JP"/>
        </w:rPr>
        <w:t>)</w:t>
      </w:r>
      <w:r w:rsidRPr="009B288C">
        <w:t>,</w:t>
      </w:r>
      <w:r w:rsidRPr="009B288C">
        <w:rPr>
          <w:i/>
        </w:rPr>
        <w:t xml:space="preserve"> </w:t>
      </w:r>
      <w:r w:rsidRPr="009B288C">
        <w:t>stone, polished metal, 2004. Tama Art Universi</w:t>
      </w:r>
      <w:r w:rsidR="00D572C2" w:rsidRPr="009B288C">
        <w:t xml:space="preserve">ty, Tokyo. Photo: </w:t>
      </w:r>
      <w:proofErr w:type="spellStart"/>
      <w:r w:rsidR="00D572C2" w:rsidRPr="009B288C">
        <w:t>Neilton</w:t>
      </w:r>
      <w:proofErr w:type="spellEnd"/>
      <w:r w:rsidR="00D572C2" w:rsidRPr="009B288C">
        <w:t xml:space="preserve"> Clarke</w:t>
      </w:r>
    </w:p>
    <w:p w:rsidR="00D63D8E" w:rsidRPr="009B288C" w:rsidRDefault="00D63D8E"/>
    <w:p w:rsidR="00657756" w:rsidRPr="009B288C" w:rsidRDefault="00657756"/>
    <w:p w:rsidR="00227F2E" w:rsidRPr="009B288C" w:rsidRDefault="0033325B">
      <w:r w:rsidRPr="009B288C">
        <w:lastRenderedPageBreak/>
        <w:t xml:space="preserve">Prior to that </w:t>
      </w:r>
      <w:r w:rsidR="0060227E" w:rsidRPr="009B288C">
        <w:t xml:space="preserve">exhibition, </w:t>
      </w:r>
      <w:proofErr w:type="spellStart"/>
      <w:r w:rsidR="0060227E" w:rsidRPr="009B288C">
        <w:t>Sekine</w:t>
      </w:r>
      <w:proofErr w:type="spellEnd"/>
      <w:r w:rsidR="0060227E" w:rsidRPr="009B288C">
        <w:t xml:space="preserve"> shared a Yokohama warehouse space with</w:t>
      </w:r>
      <w:r w:rsidR="00A67859" w:rsidRPr="009B288C">
        <w:t xml:space="preserve"> then</w:t>
      </w:r>
      <w:r w:rsidR="004D14F4" w:rsidRPr="009B288C">
        <w:t xml:space="preserve"> </w:t>
      </w:r>
      <w:proofErr w:type="spellStart"/>
      <w:r w:rsidR="00A80FB1" w:rsidRPr="009B288C">
        <w:rPr>
          <w:i/>
        </w:rPr>
        <w:t>Tamabi</w:t>
      </w:r>
      <w:proofErr w:type="spellEnd"/>
      <w:r w:rsidR="00A80FB1" w:rsidRPr="009B288C">
        <w:t xml:space="preserve"> students</w:t>
      </w:r>
      <w:r w:rsidR="0060227E" w:rsidRPr="009B288C">
        <w:t xml:space="preserve"> Susumu </w:t>
      </w:r>
      <w:proofErr w:type="spellStart"/>
      <w:r w:rsidR="0060227E" w:rsidRPr="009B288C">
        <w:t>K</w:t>
      </w:r>
      <w:r w:rsidR="00C768F5" w:rsidRPr="009B288C">
        <w:t>oshimizu</w:t>
      </w:r>
      <w:proofErr w:type="spellEnd"/>
      <w:r w:rsidR="00C768F5" w:rsidRPr="009B288C">
        <w:t xml:space="preserve"> (b.1944–) </w:t>
      </w:r>
      <w:r w:rsidR="0060227E" w:rsidRPr="009B288C">
        <w:t>and</w:t>
      </w:r>
      <w:r w:rsidR="004D14F4" w:rsidRPr="009B288C">
        <w:t xml:space="preserve"> </w:t>
      </w:r>
      <w:proofErr w:type="spellStart"/>
      <w:r w:rsidR="00CB2B1E" w:rsidRPr="009B288C">
        <w:t>Katsurō</w:t>
      </w:r>
      <w:proofErr w:type="spellEnd"/>
      <w:r w:rsidR="00CB2B1E" w:rsidRPr="009B288C">
        <w:t xml:space="preserve"> Yoshida</w:t>
      </w:r>
      <w:r w:rsidR="0060227E" w:rsidRPr="009B288C">
        <w:t xml:space="preserve"> (b.1943–) while the university was on lockdown during the late-1960s period of </w:t>
      </w:r>
      <w:r w:rsidRPr="009B288C">
        <w:t xml:space="preserve">nation-wide </w:t>
      </w:r>
      <w:r w:rsidR="0060227E" w:rsidRPr="009B288C">
        <w:t>student activism.</w:t>
      </w:r>
      <w:r w:rsidR="00CB2B1E" w:rsidRPr="009B288C">
        <w:t xml:space="preserve"> </w:t>
      </w:r>
      <w:r w:rsidR="00F45CC2" w:rsidRPr="009B288C">
        <w:t xml:space="preserve">Later </w:t>
      </w:r>
      <w:r w:rsidRPr="009B288C">
        <w:t>that year</w:t>
      </w:r>
      <w:r w:rsidR="00F45CC2" w:rsidRPr="009B288C">
        <w:t xml:space="preserve"> </w:t>
      </w:r>
      <w:proofErr w:type="spellStart"/>
      <w:r w:rsidR="00F45CC2" w:rsidRPr="009B288C">
        <w:t>Sekine</w:t>
      </w:r>
      <w:proofErr w:type="spellEnd"/>
      <w:r w:rsidR="00F45CC2" w:rsidRPr="009B288C">
        <w:t xml:space="preserve"> met Korean-born artist </w:t>
      </w:r>
      <w:proofErr w:type="spellStart"/>
      <w:r w:rsidR="00F45CC2" w:rsidRPr="009B288C">
        <w:t>Ufan</w:t>
      </w:r>
      <w:proofErr w:type="spellEnd"/>
      <w:r w:rsidR="00F45CC2" w:rsidRPr="009B288C">
        <w:t xml:space="preserve"> Lee (b.1936–)</w:t>
      </w:r>
      <w:r w:rsidR="00654B33" w:rsidRPr="009B288C">
        <w:t xml:space="preserve"> (</w:t>
      </w:r>
      <w:hyperlink r:id="rId9" w:history="1">
        <w:r w:rsidR="00654B33" w:rsidRPr="009B288C">
          <w:rPr>
            <w:rStyle w:val="Hyperlink"/>
          </w:rPr>
          <w:t>www.studioleeufan.org</w:t>
        </w:r>
      </w:hyperlink>
      <w:r w:rsidR="00654B33" w:rsidRPr="009B288C">
        <w:t xml:space="preserve">), </w:t>
      </w:r>
      <w:r w:rsidR="00F45CC2" w:rsidRPr="009B288C">
        <w:t xml:space="preserve">who </w:t>
      </w:r>
      <w:r w:rsidR="00003792" w:rsidRPr="009B288C">
        <w:t>moving</w:t>
      </w:r>
      <w:r w:rsidR="0052397A" w:rsidRPr="009B288C">
        <w:t xml:space="preserve"> to Japan in 1956 </w:t>
      </w:r>
      <w:r w:rsidR="00003792" w:rsidRPr="009B288C">
        <w:t xml:space="preserve">had </w:t>
      </w:r>
      <w:r w:rsidR="00F45CC2" w:rsidRPr="009B288C">
        <w:t>studied philosophy at Nihon University</w:t>
      </w:r>
      <w:r w:rsidR="009B288C">
        <w:t xml:space="preserve">. </w:t>
      </w:r>
      <w:r w:rsidR="00C768F5" w:rsidRPr="009B288C">
        <w:t>They and</w:t>
      </w:r>
      <w:r w:rsidRPr="009B288C">
        <w:t xml:space="preserve"> other </w:t>
      </w:r>
      <w:proofErr w:type="spellStart"/>
      <w:r w:rsidRPr="009B288C">
        <w:rPr>
          <w:i/>
        </w:rPr>
        <w:t>Tamabi</w:t>
      </w:r>
      <w:proofErr w:type="spellEnd"/>
      <w:r w:rsidRPr="009B288C">
        <w:t>-</w:t>
      </w:r>
      <w:r w:rsidR="00F45CC2" w:rsidRPr="009B288C">
        <w:t xml:space="preserve">schooled artists </w:t>
      </w:r>
      <w:proofErr w:type="spellStart"/>
      <w:r w:rsidR="00F45CC2" w:rsidRPr="009B288C">
        <w:t>Kishio</w:t>
      </w:r>
      <w:proofErr w:type="spellEnd"/>
      <w:r w:rsidR="00F45CC2" w:rsidRPr="009B288C">
        <w:t xml:space="preserve"> </w:t>
      </w:r>
      <w:proofErr w:type="spellStart"/>
      <w:r w:rsidR="00F45CC2" w:rsidRPr="009B288C">
        <w:t>Suga</w:t>
      </w:r>
      <w:proofErr w:type="spellEnd"/>
      <w:r w:rsidR="00F45CC2" w:rsidRPr="009B288C">
        <w:t xml:space="preserve"> (b.1944–) and Katsuhiko Narita </w:t>
      </w:r>
      <w:r w:rsidR="00012B57" w:rsidRPr="009B288C">
        <w:t>(1944–1992)</w:t>
      </w:r>
      <w:r w:rsidR="0052397A" w:rsidRPr="009B288C">
        <w:t xml:space="preserve"> </w:t>
      </w:r>
      <w:r w:rsidR="009B288C">
        <w:t xml:space="preserve">assisted in the formation of Mono-ha by </w:t>
      </w:r>
      <w:r w:rsidR="00C768F5" w:rsidRPr="009B288C">
        <w:t>be</w:t>
      </w:r>
      <w:r w:rsidR="009B288C">
        <w:t>ginning</w:t>
      </w:r>
      <w:r w:rsidR="00C768F5" w:rsidRPr="009B288C">
        <w:t xml:space="preserve"> </w:t>
      </w:r>
      <w:r w:rsidR="0052397A" w:rsidRPr="009B288C">
        <w:t xml:space="preserve">regular </w:t>
      </w:r>
      <w:r w:rsidR="00C768F5" w:rsidRPr="009B288C">
        <w:t xml:space="preserve">meetings </w:t>
      </w:r>
      <w:r w:rsidR="00F45CC2" w:rsidRPr="009B288C">
        <w:t>at ‘Top</w:t>
      </w:r>
      <w:r w:rsidR="0052397A" w:rsidRPr="009B288C">
        <w:t xml:space="preserve">’, a </w:t>
      </w:r>
      <w:r w:rsidR="00003792" w:rsidRPr="009B288C">
        <w:t>cafe</w:t>
      </w:r>
      <w:r w:rsidR="00145D97" w:rsidRPr="009B288C">
        <w:t xml:space="preserve"> in Tokyo’s Nishi-Shinjuku, </w:t>
      </w:r>
      <w:r w:rsidR="00C768F5" w:rsidRPr="009B288C">
        <w:t>where their</w:t>
      </w:r>
      <w:r w:rsidRPr="009B288C">
        <w:t xml:space="preserve"> discussion</w:t>
      </w:r>
      <w:r w:rsidR="00C43098" w:rsidRPr="009B288C">
        <w:t>s</w:t>
      </w:r>
      <w:r w:rsidRPr="009B288C">
        <w:t xml:space="preserve"> reportedly focused</w:t>
      </w:r>
      <w:r w:rsidR="00003792" w:rsidRPr="009B288C">
        <w:t xml:space="preserve"> on ways to transce</w:t>
      </w:r>
      <w:r w:rsidR="00F57782" w:rsidRPr="009B288C">
        <w:t xml:space="preserve">nd Western Modernism among </w:t>
      </w:r>
      <w:r w:rsidR="009B288C">
        <w:t>other</w:t>
      </w:r>
      <w:r w:rsidR="009B288C" w:rsidRPr="009B288C">
        <w:t xml:space="preserve"> </w:t>
      </w:r>
      <w:r w:rsidR="00003792" w:rsidRPr="009B288C">
        <w:t xml:space="preserve">topics. </w:t>
      </w:r>
      <w:r w:rsidR="0052397A" w:rsidRPr="009B288C">
        <w:t xml:space="preserve">With his background in philosophy and aesthetics, Lee would become the </w:t>
      </w:r>
      <w:r w:rsidR="00F45CC2" w:rsidRPr="009B288C">
        <w:t xml:space="preserve">group’s </w:t>
      </w:r>
      <w:r w:rsidR="0052397A" w:rsidRPr="009B288C">
        <w:t>elder statesman and spokesperson</w:t>
      </w:r>
      <w:r w:rsidR="00F45CC2" w:rsidRPr="009B288C">
        <w:t>.</w:t>
      </w:r>
      <w:r w:rsidR="00EA7A2F" w:rsidRPr="009B288C">
        <w:t xml:space="preserve"> </w:t>
      </w:r>
      <w:r w:rsidR="0052397A" w:rsidRPr="009B288C">
        <w:t xml:space="preserve">Other artists forming the circle </w:t>
      </w:r>
      <w:r w:rsidR="002244D4" w:rsidRPr="009B288C">
        <w:t>included</w:t>
      </w:r>
      <w:r w:rsidR="00EA7A2F" w:rsidRPr="009B288C">
        <w:t xml:space="preserve"> </w:t>
      </w:r>
      <w:r w:rsidR="00EC747E" w:rsidRPr="009B288C">
        <w:t xml:space="preserve">Tokyo National University of Fine Arts &amp; Music graduates </w:t>
      </w:r>
      <w:proofErr w:type="spellStart"/>
      <w:r w:rsidR="00C43098" w:rsidRPr="009B288C">
        <w:t>Kōji</w:t>
      </w:r>
      <w:proofErr w:type="spellEnd"/>
      <w:r w:rsidR="00C43098" w:rsidRPr="009B288C">
        <w:t xml:space="preserve"> </w:t>
      </w:r>
      <w:proofErr w:type="spellStart"/>
      <w:r w:rsidR="00C43098" w:rsidRPr="009B288C">
        <w:t>Enokura</w:t>
      </w:r>
      <w:proofErr w:type="spellEnd"/>
      <w:r w:rsidR="00C43098" w:rsidRPr="009B288C">
        <w:t xml:space="preserve"> (1942–1995) and </w:t>
      </w:r>
      <w:proofErr w:type="spellStart"/>
      <w:r w:rsidR="00AE3FA8" w:rsidRPr="009B288C">
        <w:t>Noburu</w:t>
      </w:r>
      <w:proofErr w:type="spellEnd"/>
      <w:r w:rsidR="00A80FB1" w:rsidRPr="009B288C">
        <w:t xml:space="preserve"> </w:t>
      </w:r>
      <w:proofErr w:type="spellStart"/>
      <w:r w:rsidR="00A80FB1" w:rsidRPr="009B288C">
        <w:t>Takayama</w:t>
      </w:r>
      <w:proofErr w:type="spellEnd"/>
      <w:r w:rsidR="00A80FB1" w:rsidRPr="009B288C">
        <w:t xml:space="preserve"> (b.1944–),</w:t>
      </w:r>
      <w:r w:rsidR="00EC747E" w:rsidRPr="009B288C">
        <w:t xml:space="preserve"> </w:t>
      </w:r>
      <w:r w:rsidR="00A80FB1" w:rsidRPr="009B288C">
        <w:t xml:space="preserve">and </w:t>
      </w:r>
      <w:r w:rsidR="0012465F" w:rsidRPr="009B288C">
        <w:t xml:space="preserve">Nihon University graduate Noriyuki </w:t>
      </w:r>
      <w:proofErr w:type="spellStart"/>
      <w:r w:rsidR="0012465F" w:rsidRPr="009B288C">
        <w:t>Haraguchi</w:t>
      </w:r>
      <w:proofErr w:type="spellEnd"/>
      <w:r w:rsidR="0012465F" w:rsidRPr="009B288C">
        <w:t xml:space="preserve"> (b.1946–).</w:t>
      </w:r>
      <w:r w:rsidR="00E57FD5" w:rsidRPr="009B288C">
        <w:t xml:space="preserve"> T</w:t>
      </w:r>
      <w:r w:rsidR="00B510EB" w:rsidRPr="009B288C">
        <w:t>he</w:t>
      </w:r>
      <w:r w:rsidR="00586FDA" w:rsidRPr="009B288C">
        <w:t xml:space="preserve"> id</w:t>
      </w:r>
      <w:r w:rsidR="00B510EB" w:rsidRPr="009B288C">
        <w:t xml:space="preserve">iosyncratic tendencies </w:t>
      </w:r>
      <w:r w:rsidR="00E57FD5" w:rsidRPr="009B288C">
        <w:t xml:space="preserve">and stylistic variety </w:t>
      </w:r>
      <w:r w:rsidR="00B510EB" w:rsidRPr="009B288C">
        <w:t>among these artists</w:t>
      </w:r>
      <w:r w:rsidR="00586FDA" w:rsidRPr="009B288C">
        <w:t xml:space="preserve"> </w:t>
      </w:r>
      <w:r w:rsidR="00736B8B" w:rsidRPr="009B288C">
        <w:t>was underpinned by a</w:t>
      </w:r>
      <w:r w:rsidR="00B510EB" w:rsidRPr="009B288C">
        <w:t xml:space="preserve"> s</w:t>
      </w:r>
      <w:r w:rsidR="00E57FD5" w:rsidRPr="009B288C">
        <w:t xml:space="preserve">hared minimalism and </w:t>
      </w:r>
      <w:r w:rsidR="00736B8B" w:rsidRPr="009B288C">
        <w:t xml:space="preserve">the </w:t>
      </w:r>
      <w:r w:rsidR="00E57FD5" w:rsidRPr="009B288C">
        <w:t>poignant simplicity of their artistic solutions.</w:t>
      </w:r>
    </w:p>
    <w:p w:rsidR="003513CD" w:rsidRPr="009B288C" w:rsidRDefault="003513CD"/>
    <w:p w:rsidR="00A13E78" w:rsidRPr="009B288C" w:rsidDel="002122E0" w:rsidRDefault="00723F72">
      <w:pPr>
        <w:rPr>
          <w:del w:id="0" w:author="doctor" w:date="2014-03-18T18:03:00Z"/>
          <w:b/>
        </w:rPr>
      </w:pPr>
      <w:del w:id="1" w:author="doctor" w:date="2014-03-18T18:03:00Z">
        <w:r w:rsidRPr="009B288C" w:rsidDel="002122E0">
          <w:rPr>
            <w:b/>
          </w:rPr>
          <w:delText>Additional</w:delText>
        </w:r>
        <w:r w:rsidR="00227F2E" w:rsidRPr="009B288C" w:rsidDel="002122E0">
          <w:rPr>
            <w:b/>
          </w:rPr>
          <w:delText xml:space="preserve"> links</w:delText>
        </w:r>
      </w:del>
    </w:p>
    <w:p w:rsidR="00A13E78" w:rsidRPr="009B288C" w:rsidRDefault="00A13E78">
      <w:pPr>
        <w:rPr>
          <w:b/>
        </w:rPr>
      </w:pPr>
    </w:p>
    <w:p w:rsidR="00B32F7C" w:rsidRPr="009B288C" w:rsidDel="002122E0" w:rsidRDefault="00A13E78">
      <w:pPr>
        <w:rPr>
          <w:del w:id="2" w:author="doctor" w:date="2014-03-18T18:03:00Z"/>
        </w:rPr>
      </w:pPr>
      <w:del w:id="3" w:author="doctor" w:date="2014-03-18T18:03:00Z">
        <w:r w:rsidRPr="009B288C" w:rsidDel="002122E0">
          <w:delText>Blum and Poe Gallery, Los Angeles –</w:delText>
        </w:r>
        <w:r w:rsidR="00547601" w:rsidRPr="009B288C" w:rsidDel="002122E0">
          <w:delText xml:space="preserve"> represents various</w:delText>
        </w:r>
        <w:r w:rsidR="00B32F7C" w:rsidRPr="009B288C" w:rsidDel="002122E0">
          <w:delText xml:space="preserve"> Mono-ha artists; held the exhibition </w:delText>
        </w:r>
        <w:r w:rsidR="00B32F7C" w:rsidRPr="009B288C" w:rsidDel="002122E0">
          <w:rPr>
            <w:i/>
          </w:rPr>
          <w:delText>Requiem for the Sun: The Art of Mono-ha</w:delText>
        </w:r>
        <w:r w:rsidR="00B32F7C" w:rsidRPr="009B288C" w:rsidDel="002122E0">
          <w:delText>, 2012:</w:delText>
        </w:r>
      </w:del>
    </w:p>
    <w:p w:rsidR="00547601" w:rsidRPr="009B288C" w:rsidDel="002122E0" w:rsidRDefault="00C4185F">
      <w:pPr>
        <w:rPr>
          <w:del w:id="4" w:author="doctor" w:date="2014-03-18T18:03:00Z"/>
        </w:rPr>
      </w:pPr>
      <w:del w:id="5" w:author="doctor" w:date="2014-03-18T18:03:00Z">
        <w:r w:rsidDel="002122E0">
          <w:fldChar w:fldCharType="begin"/>
        </w:r>
        <w:r w:rsidDel="002122E0">
          <w:delInstrText xml:space="preserve"> HYPERLINK "http://www.blumandpoe.com" </w:delInstrText>
        </w:r>
        <w:r w:rsidDel="002122E0">
          <w:fldChar w:fldCharType="separate"/>
        </w:r>
        <w:r w:rsidR="00B32F7C" w:rsidRPr="009B288C" w:rsidDel="002122E0">
          <w:rPr>
            <w:rStyle w:val="Hyperlink"/>
          </w:rPr>
          <w:delText>www.blumandpoe.com</w:delText>
        </w:r>
        <w:r w:rsidDel="002122E0">
          <w:rPr>
            <w:rStyle w:val="Hyperlink"/>
          </w:rPr>
          <w:fldChar w:fldCharType="end"/>
        </w:r>
        <w:r w:rsidR="00B32F7C" w:rsidRPr="009B288C" w:rsidDel="002122E0">
          <w:delText xml:space="preserve"> </w:delText>
        </w:r>
      </w:del>
    </w:p>
    <w:p w:rsidR="00B32F7C" w:rsidRPr="009B288C" w:rsidDel="002122E0" w:rsidRDefault="00B32F7C">
      <w:pPr>
        <w:rPr>
          <w:del w:id="6" w:author="doctor" w:date="2014-03-18T18:03:00Z"/>
        </w:rPr>
      </w:pPr>
    </w:p>
    <w:p w:rsidR="00FF5AE5" w:rsidRPr="009B288C" w:rsidDel="002122E0" w:rsidRDefault="00227F2E" w:rsidP="00227F2E">
      <w:pPr>
        <w:rPr>
          <w:del w:id="7" w:author="doctor" w:date="2014-03-18T18:03:00Z"/>
        </w:rPr>
      </w:pPr>
      <w:del w:id="8" w:author="doctor" w:date="2014-03-18T18:03:00Z">
        <w:r w:rsidRPr="009B288C" w:rsidDel="002122E0">
          <w:delText>Kamakura Gallery, Japan</w:delText>
        </w:r>
        <w:r w:rsidR="008244B6" w:rsidRPr="009B288C" w:rsidDel="002122E0">
          <w:delText xml:space="preserve"> </w:delText>
        </w:r>
        <w:r w:rsidRPr="009B288C" w:rsidDel="002122E0">
          <w:delText>with section devoted to Mono-ha:</w:delText>
        </w:r>
      </w:del>
    </w:p>
    <w:p w:rsidR="00547601" w:rsidDel="002122E0" w:rsidRDefault="00C4185F" w:rsidP="008244B6">
      <w:pPr>
        <w:rPr>
          <w:del w:id="9" w:author="doctor" w:date="2014-03-18T18:03:00Z"/>
        </w:rPr>
      </w:pPr>
      <w:del w:id="10" w:author="doctor" w:date="2014-03-18T18:03:00Z">
        <w:r w:rsidDel="002122E0">
          <w:fldChar w:fldCharType="begin"/>
        </w:r>
        <w:r w:rsidDel="002122E0">
          <w:delInstrText xml:space="preserve"> HYPERLINK "http://www.kamakura-g.com/new_index/home-e.htm" </w:delInstrText>
        </w:r>
        <w:r w:rsidDel="002122E0">
          <w:fldChar w:fldCharType="separate"/>
        </w:r>
        <w:r w:rsidR="00227F2E" w:rsidRPr="009B288C" w:rsidDel="002122E0">
          <w:rPr>
            <w:rStyle w:val="Hyperlink"/>
          </w:rPr>
          <w:delText>www.kamakura-g.com/new_index/home-e.htm</w:delText>
        </w:r>
        <w:r w:rsidDel="002122E0">
          <w:rPr>
            <w:rStyle w:val="Hyperlink"/>
          </w:rPr>
          <w:fldChar w:fldCharType="end"/>
        </w:r>
        <w:r w:rsidR="00227F2E" w:rsidRPr="009B288C" w:rsidDel="002122E0">
          <w:delText xml:space="preserve"> </w:delText>
        </w:r>
      </w:del>
    </w:p>
    <w:p w:rsidR="009B288C" w:rsidRPr="009B288C" w:rsidDel="002122E0" w:rsidRDefault="009B288C" w:rsidP="008244B6">
      <w:pPr>
        <w:rPr>
          <w:del w:id="11" w:author="doctor" w:date="2014-03-18T18:03:00Z"/>
        </w:rPr>
      </w:pPr>
    </w:p>
    <w:p w:rsidR="008244B6" w:rsidRPr="009B288C" w:rsidDel="002122E0" w:rsidRDefault="003A12A9" w:rsidP="008244B6">
      <w:pPr>
        <w:rPr>
          <w:del w:id="12" w:author="doctor" w:date="2014-03-18T18:03:00Z"/>
        </w:rPr>
      </w:pPr>
      <w:del w:id="13" w:author="doctor" w:date="2014-03-18T18:03:00Z">
        <w:r w:rsidRPr="009B288C" w:rsidDel="002122E0">
          <w:delText xml:space="preserve">Tokyo Art Beat (TAB) online </w:delText>
        </w:r>
        <w:r w:rsidR="008244B6" w:rsidRPr="009B288C" w:rsidDel="002122E0">
          <w:delText xml:space="preserve">publication, with </w:delText>
        </w:r>
        <w:r w:rsidR="008244B6" w:rsidRPr="009B288C" w:rsidDel="002122E0">
          <w:rPr>
            <w:i/>
          </w:rPr>
          <w:delText>An Introduction to ‘Mono-ha’</w:delText>
        </w:r>
        <w:r w:rsidR="00D572C2" w:rsidRPr="009B288C" w:rsidDel="002122E0">
          <w:delText xml:space="preserve"> </w:delText>
        </w:r>
        <w:r w:rsidR="00B32F7C" w:rsidRPr="009B288C" w:rsidDel="002122E0">
          <w:delText xml:space="preserve">posting </w:delText>
        </w:r>
        <w:r w:rsidR="008244B6" w:rsidRPr="009B288C" w:rsidDel="002122E0">
          <w:delText>by Ashley Rawlings (2007):</w:delText>
        </w:r>
      </w:del>
    </w:p>
    <w:p w:rsidR="008244B6" w:rsidRPr="009B288C" w:rsidDel="002122E0" w:rsidRDefault="00C4185F" w:rsidP="008244B6">
      <w:pPr>
        <w:rPr>
          <w:del w:id="14" w:author="doctor" w:date="2014-03-18T18:03:00Z"/>
        </w:rPr>
      </w:pPr>
      <w:del w:id="15" w:author="doctor" w:date="2014-03-18T18:03:00Z">
        <w:r w:rsidDel="002122E0">
          <w:fldChar w:fldCharType="begin"/>
        </w:r>
        <w:r w:rsidDel="002122E0">
          <w:delInstrText xml:space="preserve"> HYPERLINK "http://www.tokyoartbea</w:delInstrText>
        </w:r>
        <w:r w:rsidDel="002122E0">
          <w:delInstrText xml:space="preserve">t.com/tablog/entries.en/2007/09/an-introduction-to-mono-ha.html" </w:delInstrText>
        </w:r>
        <w:r w:rsidDel="002122E0">
          <w:fldChar w:fldCharType="separate"/>
        </w:r>
        <w:r w:rsidR="008244B6" w:rsidRPr="009B288C" w:rsidDel="002122E0">
          <w:rPr>
            <w:rStyle w:val="Hyperlink"/>
          </w:rPr>
          <w:delText>http://www.tokyoartbeat.com/tablog/entries.en/2007/09/an-introduction-to-mono-ha.html</w:delText>
        </w:r>
        <w:r w:rsidDel="002122E0">
          <w:rPr>
            <w:rStyle w:val="Hyperlink"/>
          </w:rPr>
          <w:fldChar w:fldCharType="end"/>
        </w:r>
        <w:r w:rsidR="008244B6" w:rsidRPr="009B288C" w:rsidDel="002122E0">
          <w:delText xml:space="preserve"> </w:delText>
        </w:r>
      </w:del>
    </w:p>
    <w:p w:rsidR="0033325B" w:rsidRPr="009B288C" w:rsidDel="002122E0" w:rsidRDefault="0033325B">
      <w:pPr>
        <w:rPr>
          <w:del w:id="16" w:author="doctor" w:date="2014-03-18T18:03:00Z"/>
        </w:rPr>
      </w:pPr>
    </w:p>
    <w:p w:rsidR="0033325B" w:rsidRPr="009B288C" w:rsidRDefault="002122E0">
      <w:pPr>
        <w:rPr>
          <w:b/>
        </w:rPr>
      </w:pPr>
      <w:ins w:id="17" w:author="doctor" w:date="2014-03-18T18:03:00Z">
        <w:r>
          <w:rPr>
            <w:b/>
          </w:rPr>
          <w:t>References and fu</w:t>
        </w:r>
      </w:ins>
      <w:del w:id="18" w:author="doctor" w:date="2014-03-18T18:03:00Z">
        <w:r w:rsidR="00141CCC" w:rsidRPr="009B288C" w:rsidDel="002122E0">
          <w:rPr>
            <w:b/>
          </w:rPr>
          <w:delText>Fu</w:delText>
        </w:r>
      </w:del>
      <w:r w:rsidR="00141CCC" w:rsidRPr="009B288C">
        <w:rPr>
          <w:b/>
        </w:rPr>
        <w:t>rther reading</w:t>
      </w:r>
    </w:p>
    <w:p w:rsidR="002122E0" w:rsidRPr="009B288C" w:rsidRDefault="002122E0" w:rsidP="002122E0">
      <w:pPr>
        <w:rPr>
          <w:ins w:id="19" w:author="doctor" w:date="2014-03-18T18:03:00Z"/>
        </w:rPr>
      </w:pPr>
      <w:ins w:id="20" w:author="doctor" w:date="2014-03-18T18:03:00Z">
        <w:r w:rsidRPr="009B288C">
          <w:t xml:space="preserve">Blum and Poe Gallery, Los Angeles – represents various Mono-ha artists; held the exhibition </w:t>
        </w:r>
        <w:r w:rsidRPr="009B288C">
          <w:rPr>
            <w:i/>
          </w:rPr>
          <w:t>Requiem for the Sun: The Art of Mono-ha</w:t>
        </w:r>
        <w:r w:rsidRPr="009B288C">
          <w:t>, 2012:</w:t>
        </w:r>
      </w:ins>
    </w:p>
    <w:p w:rsidR="002122E0" w:rsidRPr="009B288C" w:rsidRDefault="002122E0" w:rsidP="002122E0">
      <w:pPr>
        <w:rPr>
          <w:ins w:id="21" w:author="doctor" w:date="2014-03-18T18:03:00Z"/>
        </w:rPr>
      </w:pPr>
      <w:ins w:id="22" w:author="doctor" w:date="2014-03-18T18:03:00Z">
        <w:r>
          <w:fldChar w:fldCharType="begin"/>
        </w:r>
        <w:r>
          <w:instrText xml:space="preserve"> HYPERLINK "http://www.blumandpoe.com" </w:instrText>
        </w:r>
        <w:r>
          <w:fldChar w:fldCharType="separate"/>
        </w:r>
        <w:r w:rsidRPr="009B288C">
          <w:rPr>
            <w:rStyle w:val="Hyperlink"/>
          </w:rPr>
          <w:t>www.blumandpoe.com</w:t>
        </w:r>
        <w:r>
          <w:rPr>
            <w:rStyle w:val="Hyperlink"/>
          </w:rPr>
          <w:fldChar w:fldCharType="end"/>
        </w:r>
        <w:r w:rsidRPr="009B288C">
          <w:t xml:space="preserve"> </w:t>
        </w:r>
      </w:ins>
    </w:p>
    <w:p w:rsidR="002122E0" w:rsidRPr="009B288C" w:rsidRDefault="002122E0" w:rsidP="002122E0">
      <w:pPr>
        <w:rPr>
          <w:ins w:id="23" w:author="doctor" w:date="2014-03-18T18:03:00Z"/>
        </w:rPr>
      </w:pPr>
    </w:p>
    <w:p w:rsidR="002122E0" w:rsidRPr="009B288C" w:rsidRDefault="002122E0" w:rsidP="002122E0">
      <w:pPr>
        <w:rPr>
          <w:ins w:id="24" w:author="doctor" w:date="2014-03-18T18:03:00Z"/>
        </w:rPr>
      </w:pPr>
      <w:ins w:id="25" w:author="doctor" w:date="2014-03-18T18:03:00Z">
        <w:r w:rsidRPr="009B288C">
          <w:t>Kamakura Gallery, Japan with section devoted to Mono-ha:</w:t>
        </w:r>
      </w:ins>
    </w:p>
    <w:p w:rsidR="002122E0" w:rsidRDefault="002122E0" w:rsidP="002122E0">
      <w:pPr>
        <w:rPr>
          <w:ins w:id="26" w:author="doctor" w:date="2014-03-18T18:03:00Z"/>
        </w:rPr>
      </w:pPr>
      <w:ins w:id="27" w:author="doctor" w:date="2014-03-18T18:03:00Z">
        <w:r>
          <w:fldChar w:fldCharType="begin"/>
        </w:r>
        <w:r>
          <w:instrText xml:space="preserve"> HYPERLINK "http://www.kamakura-g.com/new_index/home-e.htm" </w:instrText>
        </w:r>
        <w:r>
          <w:fldChar w:fldCharType="separate"/>
        </w:r>
        <w:r w:rsidRPr="009B288C">
          <w:rPr>
            <w:rStyle w:val="Hyperlink"/>
          </w:rPr>
          <w:t>www.kamakura-g.com/new_index/home-e.htm</w:t>
        </w:r>
        <w:r>
          <w:rPr>
            <w:rStyle w:val="Hyperlink"/>
          </w:rPr>
          <w:fldChar w:fldCharType="end"/>
        </w:r>
        <w:r w:rsidRPr="009B288C">
          <w:t xml:space="preserve"> </w:t>
        </w:r>
      </w:ins>
    </w:p>
    <w:p w:rsidR="002122E0" w:rsidRPr="009B288C" w:rsidRDefault="002122E0" w:rsidP="002122E0">
      <w:pPr>
        <w:rPr>
          <w:ins w:id="28" w:author="doctor" w:date="2014-03-18T18:03:00Z"/>
        </w:rPr>
      </w:pPr>
    </w:p>
    <w:p w:rsidR="002122E0" w:rsidRPr="009B288C" w:rsidRDefault="002122E0" w:rsidP="002122E0">
      <w:pPr>
        <w:rPr>
          <w:ins w:id="29" w:author="doctor" w:date="2014-03-18T18:03:00Z"/>
        </w:rPr>
      </w:pPr>
      <w:ins w:id="30" w:author="doctor" w:date="2014-03-18T18:03:00Z">
        <w:r w:rsidRPr="009B288C">
          <w:t xml:space="preserve">Tokyo Art Beat (TAB) online publication, with </w:t>
        </w:r>
        <w:r w:rsidRPr="009B288C">
          <w:rPr>
            <w:i/>
          </w:rPr>
          <w:t>An Introduction to ‘Mono-ha’</w:t>
        </w:r>
        <w:r w:rsidRPr="009B288C">
          <w:t xml:space="preserve"> posting by Ashley Rawlings (2007):</w:t>
        </w:r>
      </w:ins>
    </w:p>
    <w:p w:rsidR="002122E0" w:rsidRPr="009B288C" w:rsidRDefault="002122E0" w:rsidP="002122E0">
      <w:pPr>
        <w:rPr>
          <w:ins w:id="31" w:author="doctor" w:date="2014-03-18T18:03:00Z"/>
        </w:rPr>
      </w:pPr>
      <w:ins w:id="32" w:author="doctor" w:date="2014-03-18T18:03:00Z">
        <w:r>
          <w:fldChar w:fldCharType="begin"/>
        </w:r>
        <w:r>
          <w:instrText xml:space="preserve"> HYPERLINK "http://www.tokyoartbeat.com/tablog/entries.en/2007/09/an-introduction-to-mono-ha.html" </w:instrText>
        </w:r>
        <w:r>
          <w:fldChar w:fldCharType="separate"/>
        </w:r>
        <w:r w:rsidRPr="009B288C">
          <w:rPr>
            <w:rStyle w:val="Hyperlink"/>
          </w:rPr>
          <w:t>http://www.tokyoartbeat.com/tablog/entries.en/2007/09/an-introduction-to-mono-ha.html</w:t>
        </w:r>
        <w:r>
          <w:rPr>
            <w:rStyle w:val="Hyperlink"/>
          </w:rPr>
          <w:fldChar w:fldCharType="end"/>
        </w:r>
        <w:r w:rsidRPr="009B288C">
          <w:t xml:space="preserve"> </w:t>
        </w:r>
      </w:ins>
    </w:p>
    <w:p w:rsidR="00CF18EE" w:rsidRPr="009B288C" w:rsidRDefault="00CF18EE"/>
    <w:p w:rsidR="007013F2" w:rsidRPr="009B288C" w:rsidRDefault="00145D97">
      <w:pPr>
        <w:rPr>
          <w:rFonts w:cs="Times"/>
          <w:lang w:val="en-US"/>
        </w:rPr>
      </w:pPr>
      <w:r w:rsidRPr="009B288C">
        <w:t>YOSHITAKA</w:t>
      </w:r>
      <w:r w:rsidR="00CF18EE" w:rsidRPr="009B288C">
        <w:t>, Mika</w:t>
      </w:r>
      <w:r w:rsidRPr="009B288C">
        <w:t>; JACK, James; DOTAN</w:t>
      </w:r>
      <w:r w:rsidR="007B1738" w:rsidRPr="009B288C">
        <w:t xml:space="preserve">, </w:t>
      </w:r>
      <w:proofErr w:type="spellStart"/>
      <w:r w:rsidR="007B1738" w:rsidRPr="009B288C">
        <w:t>Oshrat</w:t>
      </w:r>
      <w:proofErr w:type="spellEnd"/>
      <w:r w:rsidR="007B1738" w:rsidRPr="009B288C">
        <w:t xml:space="preserve"> (2012) </w:t>
      </w:r>
      <w:r w:rsidR="00CF18EE" w:rsidRPr="009B288C">
        <w:rPr>
          <w:i/>
        </w:rPr>
        <w:t>Requiem for the Sun</w:t>
      </w:r>
      <w:r w:rsidR="007B1738" w:rsidRPr="009B288C">
        <w:rPr>
          <w:i/>
        </w:rPr>
        <w:t>: The Art of Mono-ha</w:t>
      </w:r>
      <w:r w:rsidR="007B1738" w:rsidRPr="009B288C">
        <w:t xml:space="preserve"> (exhibition catalogue), Los Angeles: Blum &amp; Poe (ISBN:</w:t>
      </w:r>
      <w:r w:rsidR="007B1738" w:rsidRPr="009B288C">
        <w:rPr>
          <w:rFonts w:cs="Times"/>
          <w:lang w:val="en-US"/>
        </w:rPr>
        <w:t xml:space="preserve"> 9780966350326)</w:t>
      </w:r>
    </w:p>
    <w:p w:rsidR="007013F2" w:rsidRPr="009B288C" w:rsidRDefault="007013F2">
      <w:pPr>
        <w:rPr>
          <w:rFonts w:cs="Times"/>
          <w:lang w:val="en-US"/>
        </w:rPr>
      </w:pPr>
    </w:p>
    <w:p w:rsidR="007B1738" w:rsidRPr="009B288C" w:rsidRDefault="00145D97">
      <w:r w:rsidRPr="009B288C">
        <w:rPr>
          <w:rFonts w:cs="Times"/>
          <w:lang w:val="en-US"/>
        </w:rPr>
        <w:t>MUNROE</w:t>
      </w:r>
      <w:r w:rsidR="00A67859" w:rsidRPr="009B288C">
        <w:rPr>
          <w:rFonts w:cs="Times"/>
          <w:lang w:val="en-US"/>
        </w:rPr>
        <w:t>,</w:t>
      </w:r>
      <w:r w:rsidRPr="009B288C">
        <w:rPr>
          <w:rFonts w:cs="Times"/>
          <w:lang w:val="en-US"/>
        </w:rPr>
        <w:t xml:space="preserve"> Alexandra; TATEHATA</w:t>
      </w:r>
      <w:r w:rsidR="002149A5" w:rsidRPr="009B288C">
        <w:rPr>
          <w:rFonts w:cs="Times"/>
          <w:lang w:val="en-US"/>
        </w:rPr>
        <w:t>, Akira; Y</w:t>
      </w:r>
      <w:r w:rsidRPr="009B288C">
        <w:rPr>
          <w:rFonts w:cs="Times"/>
          <w:lang w:val="en-US"/>
        </w:rPr>
        <w:t>OSHITAKE</w:t>
      </w:r>
      <w:r w:rsidR="00A67859" w:rsidRPr="009B288C">
        <w:rPr>
          <w:rFonts w:cs="Times"/>
          <w:lang w:val="en-US"/>
        </w:rPr>
        <w:t>,</w:t>
      </w:r>
      <w:r w:rsidR="002149A5" w:rsidRPr="009B288C">
        <w:rPr>
          <w:rFonts w:cs="Times"/>
          <w:lang w:val="en-US"/>
        </w:rPr>
        <w:t xml:space="preserve"> Mika (2012) </w:t>
      </w:r>
      <w:r w:rsidR="002149A5" w:rsidRPr="009B288C">
        <w:rPr>
          <w:rFonts w:cs="Times"/>
          <w:i/>
          <w:lang w:val="en-US"/>
        </w:rPr>
        <w:t xml:space="preserve">Lee </w:t>
      </w:r>
      <w:proofErr w:type="spellStart"/>
      <w:r w:rsidR="002149A5" w:rsidRPr="009B288C">
        <w:rPr>
          <w:rFonts w:cs="Times"/>
          <w:i/>
          <w:lang w:val="en-US"/>
        </w:rPr>
        <w:t>Ufan</w:t>
      </w:r>
      <w:proofErr w:type="spellEnd"/>
      <w:r w:rsidR="002149A5" w:rsidRPr="009B288C">
        <w:rPr>
          <w:rFonts w:cs="Times"/>
          <w:i/>
          <w:lang w:val="en-US"/>
        </w:rPr>
        <w:t xml:space="preserve">: Marking Infinity </w:t>
      </w:r>
      <w:r w:rsidR="002149A5" w:rsidRPr="009B288C">
        <w:rPr>
          <w:rFonts w:cs="Times"/>
          <w:lang w:val="en-US"/>
        </w:rPr>
        <w:t>(</w:t>
      </w:r>
      <w:r w:rsidR="007013F2" w:rsidRPr="009B288C">
        <w:rPr>
          <w:rFonts w:cs="Times"/>
          <w:lang w:val="en-US"/>
        </w:rPr>
        <w:t>catalogue</w:t>
      </w:r>
      <w:r w:rsidR="00A67859" w:rsidRPr="009B288C">
        <w:rPr>
          <w:rFonts w:cs="Times"/>
          <w:lang w:val="en-US"/>
        </w:rPr>
        <w:t xml:space="preserve"> </w:t>
      </w:r>
      <w:r w:rsidR="002E4619" w:rsidRPr="009B288C">
        <w:rPr>
          <w:rFonts w:cs="Times"/>
          <w:lang w:val="en-US"/>
        </w:rPr>
        <w:t>to</w:t>
      </w:r>
      <w:r w:rsidR="002149A5" w:rsidRPr="009B288C">
        <w:rPr>
          <w:rFonts w:cs="Times"/>
          <w:lang w:val="en-US"/>
        </w:rPr>
        <w:t xml:space="preserve"> the 2011 exhibition</w:t>
      </w:r>
      <w:r w:rsidR="007013F2" w:rsidRPr="009B288C">
        <w:rPr>
          <w:rFonts w:cs="Times"/>
          <w:lang w:val="en-US"/>
        </w:rPr>
        <w:t xml:space="preserve">). </w:t>
      </w:r>
      <w:r w:rsidR="002149A5" w:rsidRPr="009B288C">
        <w:rPr>
          <w:rFonts w:cs="Times"/>
          <w:lang w:val="en-US"/>
        </w:rPr>
        <w:t>New York: Guggenheim Museum Publications (ISBN: 9780892074181)</w:t>
      </w:r>
    </w:p>
    <w:p w:rsidR="006D1D16" w:rsidRPr="009B288C" w:rsidRDefault="006D1D16"/>
    <w:p w:rsidR="006D1D16" w:rsidRPr="009B288C" w:rsidRDefault="008244B6">
      <w:pPr>
        <w:rPr>
          <w:rFonts w:cs="Helvetica Light"/>
          <w:szCs w:val="26"/>
          <w:lang w:val="en-US"/>
        </w:rPr>
      </w:pPr>
      <w:proofErr w:type="gramStart"/>
      <w:r w:rsidRPr="009B288C">
        <w:rPr>
          <w:rFonts w:cs="Helvetica Light"/>
          <w:szCs w:val="26"/>
          <w:lang w:val="en-US"/>
        </w:rPr>
        <w:t>NAKAI</w:t>
      </w:r>
      <w:r w:rsidR="00A67859" w:rsidRPr="009B288C">
        <w:rPr>
          <w:rFonts w:cs="Helvetica Light"/>
          <w:szCs w:val="26"/>
          <w:lang w:val="en-US"/>
        </w:rPr>
        <w:t xml:space="preserve">, </w:t>
      </w:r>
      <w:proofErr w:type="spellStart"/>
      <w:r w:rsidR="00A67859" w:rsidRPr="009B288C">
        <w:rPr>
          <w:rFonts w:cs="Helvetica Light"/>
          <w:szCs w:val="26"/>
          <w:lang w:val="en-US"/>
        </w:rPr>
        <w:t>Yasuyuki</w:t>
      </w:r>
      <w:proofErr w:type="spellEnd"/>
      <w:r w:rsidR="00A67859" w:rsidRPr="009B288C">
        <w:rPr>
          <w:rFonts w:cs="Helvetica Light"/>
          <w:szCs w:val="26"/>
          <w:lang w:val="en-US"/>
        </w:rPr>
        <w:t xml:space="preserve">; </w:t>
      </w:r>
      <w:r w:rsidRPr="009B288C">
        <w:rPr>
          <w:rFonts w:cs="Helvetica Light"/>
          <w:szCs w:val="26"/>
          <w:lang w:val="en-US"/>
        </w:rPr>
        <w:t>MINEMURA</w:t>
      </w:r>
      <w:r w:rsidR="00A67859" w:rsidRPr="009B288C">
        <w:rPr>
          <w:rFonts w:cs="Helvetica Light"/>
          <w:szCs w:val="26"/>
          <w:lang w:val="en-US"/>
        </w:rPr>
        <w:t>, Toshiaki (2005)</w:t>
      </w:r>
      <w:r w:rsidR="00A67859" w:rsidRPr="009B288C">
        <w:rPr>
          <w:rFonts w:cs="Helvetica Light"/>
          <w:i/>
          <w:iCs/>
          <w:szCs w:val="26"/>
          <w:lang w:val="en-US"/>
        </w:rPr>
        <w:t xml:space="preserve"> </w:t>
      </w:r>
      <w:r w:rsidR="006D1D16" w:rsidRPr="009B288C">
        <w:rPr>
          <w:rFonts w:cs="Helvetica Light"/>
          <w:i/>
          <w:iCs/>
          <w:szCs w:val="26"/>
          <w:lang w:val="en-US"/>
        </w:rPr>
        <w:t xml:space="preserve">Reconsidering Mono-ha </w:t>
      </w:r>
      <w:r w:rsidR="006D1D16" w:rsidRPr="009B288C">
        <w:rPr>
          <w:rFonts w:cs="Helvetica Light"/>
          <w:szCs w:val="26"/>
          <w:lang w:val="en-US"/>
        </w:rPr>
        <w:t>(exhibiti</w:t>
      </w:r>
      <w:r w:rsidR="00A67859" w:rsidRPr="009B288C">
        <w:rPr>
          <w:rFonts w:cs="Helvetica Light"/>
          <w:szCs w:val="26"/>
          <w:lang w:val="en-US"/>
        </w:rPr>
        <w:t>on catalogue).</w:t>
      </w:r>
      <w:proofErr w:type="gramEnd"/>
      <w:r w:rsidR="00E81B64" w:rsidRPr="009B288C">
        <w:rPr>
          <w:rFonts w:cs="Helvetica Light"/>
          <w:szCs w:val="26"/>
          <w:lang w:val="en-US"/>
        </w:rPr>
        <w:t xml:space="preserve"> </w:t>
      </w:r>
      <w:r w:rsidR="006D1D16" w:rsidRPr="009B288C">
        <w:rPr>
          <w:rFonts w:cs="Helvetica Light"/>
          <w:szCs w:val="26"/>
          <w:lang w:val="en-US"/>
        </w:rPr>
        <w:t xml:space="preserve">Osaka: The National Museum of Art, </w:t>
      </w:r>
      <w:r w:rsidR="000205FE" w:rsidRPr="009B288C">
        <w:rPr>
          <w:rFonts w:cs="Helvetica Light"/>
          <w:szCs w:val="26"/>
          <w:lang w:val="en-US"/>
        </w:rPr>
        <w:t xml:space="preserve">Osaka, </w:t>
      </w:r>
      <w:r w:rsidR="006D1D16" w:rsidRPr="009B288C">
        <w:rPr>
          <w:rFonts w:cs="Helvetica Light"/>
          <w:szCs w:val="26"/>
          <w:lang w:val="en-US"/>
        </w:rPr>
        <w:t>2005.</w:t>
      </w:r>
    </w:p>
    <w:p w:rsidR="00E81B64" w:rsidRPr="009B288C" w:rsidRDefault="00C4185F">
      <w:hyperlink r:id="rId10" w:history="1">
        <w:r w:rsidR="000205FE" w:rsidRPr="009B288C">
          <w:rPr>
            <w:rStyle w:val="Hyperlink"/>
          </w:rPr>
          <w:t>http://www.nmao.go.jp/en/exhibition/2005/id_1025055227.html</w:t>
        </w:r>
      </w:hyperlink>
      <w:r w:rsidR="000205FE" w:rsidRPr="009B288C">
        <w:t xml:space="preserve"> </w:t>
      </w:r>
    </w:p>
    <w:p w:rsidR="00E46824" w:rsidRPr="009B288C" w:rsidRDefault="00E46824"/>
    <w:p w:rsidR="00712FC2" w:rsidRPr="009B288C" w:rsidRDefault="008244B6">
      <w:r w:rsidRPr="009B288C">
        <w:t>LEE</w:t>
      </w:r>
      <w:r w:rsidR="00E46824" w:rsidRPr="009B288C">
        <w:t xml:space="preserve">, </w:t>
      </w:r>
      <w:proofErr w:type="spellStart"/>
      <w:r w:rsidR="00E46824" w:rsidRPr="009B288C">
        <w:t>Ufan</w:t>
      </w:r>
      <w:proofErr w:type="spellEnd"/>
      <w:r w:rsidR="00702B6B" w:rsidRPr="009B288C">
        <w:t xml:space="preserve"> (2004) </w:t>
      </w:r>
      <w:r w:rsidR="00702B6B" w:rsidRPr="009B288C">
        <w:rPr>
          <w:i/>
        </w:rPr>
        <w:t xml:space="preserve">Lee </w:t>
      </w:r>
      <w:proofErr w:type="spellStart"/>
      <w:r w:rsidR="00702B6B" w:rsidRPr="009B288C">
        <w:rPr>
          <w:i/>
        </w:rPr>
        <w:t>Ufan</w:t>
      </w:r>
      <w:proofErr w:type="spellEnd"/>
      <w:r w:rsidR="00702B6B" w:rsidRPr="009B288C">
        <w:rPr>
          <w:i/>
        </w:rPr>
        <w:t>: The Art of Encounter</w:t>
      </w:r>
    </w:p>
    <w:p w:rsidR="008D32F8" w:rsidRPr="009B288C" w:rsidRDefault="008232E5">
      <w:r w:rsidRPr="009B288C">
        <w:t>London: Turner/</w:t>
      </w:r>
      <w:proofErr w:type="spellStart"/>
      <w:r w:rsidRPr="009B288C">
        <w:t>Lisson</w:t>
      </w:r>
      <w:proofErr w:type="spellEnd"/>
      <w:r w:rsidRPr="009B288C">
        <w:t xml:space="preserve"> Gallery</w:t>
      </w:r>
      <w:r w:rsidR="00835F6F" w:rsidRPr="009B288C">
        <w:t xml:space="preserve"> (ISBN: 978097830311)</w:t>
      </w:r>
    </w:p>
    <w:p w:rsidR="008D32F8" w:rsidRPr="009B288C" w:rsidRDefault="008D32F8"/>
    <w:p w:rsidR="0060009F" w:rsidRDefault="008244B6">
      <w:pPr>
        <w:rPr>
          <w:ins w:id="33" w:author="doctor" w:date="2014-03-18T18:04:00Z"/>
        </w:rPr>
      </w:pPr>
      <w:proofErr w:type="gramStart"/>
      <w:r w:rsidRPr="009B288C">
        <w:t>GROOM, Simon; LEE</w:t>
      </w:r>
      <w:r w:rsidR="003E1E1A" w:rsidRPr="009B288C">
        <w:t>,</w:t>
      </w:r>
      <w:r w:rsidRPr="009B288C">
        <w:t xml:space="preserve"> </w:t>
      </w:r>
      <w:proofErr w:type="spellStart"/>
      <w:r w:rsidRPr="009B288C">
        <w:t>Ufan</w:t>
      </w:r>
      <w:proofErr w:type="spellEnd"/>
      <w:r w:rsidRPr="009B288C">
        <w:t>; TATEHATA</w:t>
      </w:r>
      <w:r w:rsidR="003E1E1A" w:rsidRPr="009B288C">
        <w:t>,</w:t>
      </w:r>
      <w:r w:rsidR="008D32F8" w:rsidRPr="009B288C">
        <w:t xml:space="preserve"> Akira (2001) </w:t>
      </w:r>
      <w:r w:rsidR="008D32F8" w:rsidRPr="009B288C">
        <w:rPr>
          <w:i/>
        </w:rPr>
        <w:t>Mono-ha – School of Things</w:t>
      </w:r>
      <w:r w:rsidR="008D32F8" w:rsidRPr="009B288C">
        <w:t xml:space="preserve"> </w:t>
      </w:r>
      <w:r w:rsidR="003E1E1A" w:rsidRPr="009B288C">
        <w:t>(catalogue for the 2001 exhibition).</w:t>
      </w:r>
      <w:proofErr w:type="gramEnd"/>
      <w:r w:rsidR="003E1E1A" w:rsidRPr="009B288C">
        <w:t xml:space="preserve"> </w:t>
      </w:r>
      <w:r w:rsidR="008D32F8" w:rsidRPr="009B288C">
        <w:t>Cambridge: Kettle’s Yard Gallery</w:t>
      </w:r>
      <w:r w:rsidR="003E1E1A" w:rsidRPr="009B288C">
        <w:t xml:space="preserve"> (ISBN: 0907074871)</w:t>
      </w:r>
    </w:p>
    <w:p w:rsidR="002122E0" w:rsidRDefault="002122E0">
      <w:pPr>
        <w:rPr>
          <w:ins w:id="34" w:author="doctor" w:date="2014-03-18T18:04:00Z"/>
        </w:rPr>
      </w:pPr>
    </w:p>
    <w:p w:rsidR="002122E0" w:rsidRDefault="002122E0" w:rsidP="002122E0">
      <w:pPr>
        <w:autoSpaceDE w:val="0"/>
        <w:autoSpaceDN w:val="0"/>
        <w:adjustRightInd w:val="0"/>
        <w:rPr>
          <w:ins w:id="35" w:author="doctor" w:date="2014-03-18T18:04:00Z"/>
          <w:rFonts w:ascii="Arial-BoldMT" w:hAnsi="Arial-BoldMT" w:cs="Arial-BoldMT"/>
          <w:b/>
          <w:bCs/>
          <w:color w:val="000000"/>
          <w:sz w:val="28"/>
          <w:szCs w:val="28"/>
          <w:lang w:val="en-GB"/>
        </w:rPr>
      </w:pPr>
      <w:ins w:id="36" w:author="doctor" w:date="2014-03-18T18:04:00Z">
        <w:r>
          <w:rPr>
            <w:rFonts w:ascii="Arial-BoldMT" w:hAnsi="Arial-BoldMT" w:cs="Arial-BoldMT"/>
            <w:b/>
            <w:bCs/>
            <w:color w:val="000000"/>
            <w:sz w:val="28"/>
            <w:szCs w:val="28"/>
            <w:lang w:val="en-GB"/>
          </w:rPr>
          <w:t>TO: ROUTLEDGE (REM) EDITORIAL &amp; DESIGN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37" w:author="doctor" w:date="2014-03-18T18:04:00Z"/>
          <w:rFonts w:ascii="Arial-BoldMT" w:hAnsi="Arial-BoldMT" w:cs="Arial-BoldMT"/>
          <w:b/>
          <w:bCs/>
          <w:color w:val="000000"/>
          <w:sz w:val="28"/>
          <w:szCs w:val="28"/>
          <w:lang w:val="en-GB"/>
        </w:rPr>
      </w:pPr>
      <w:ins w:id="38" w:author="doctor" w:date="2014-03-18T18:04:00Z">
        <w:r>
          <w:rPr>
            <w:rFonts w:ascii="Arial-BoldMT" w:hAnsi="Arial-BoldMT" w:cs="Arial-BoldMT"/>
            <w:b/>
            <w:bCs/>
            <w:color w:val="000000"/>
            <w:sz w:val="28"/>
            <w:szCs w:val="28"/>
            <w:lang w:val="en-GB"/>
          </w:rPr>
          <w:t>FROM: NEILTON CLARKE (Tokyo)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39" w:author="doctor" w:date="2014-03-18T18:04:00Z"/>
          <w:rFonts w:ascii="Arial-BoldMT" w:hAnsi="Arial-BoldMT" w:cs="Arial-BoldMT"/>
          <w:b/>
          <w:bCs/>
          <w:color w:val="0000FF"/>
          <w:sz w:val="28"/>
          <w:szCs w:val="28"/>
          <w:lang w:val="en-GB"/>
        </w:rPr>
      </w:pPr>
      <w:ins w:id="40" w:author="doctor" w:date="2014-03-18T18:04:00Z">
        <w:r>
          <w:rPr>
            <w:rFonts w:ascii="Arial-BoldMT" w:hAnsi="Arial-BoldMT" w:cs="Arial-BoldMT"/>
            <w:b/>
            <w:bCs/>
            <w:color w:val="000000"/>
            <w:sz w:val="28"/>
            <w:szCs w:val="28"/>
            <w:lang w:val="en-GB"/>
          </w:rPr>
          <w:t xml:space="preserve">Email: </w:t>
        </w:r>
        <w:r>
          <w:rPr>
            <w:rFonts w:ascii="Arial-BoldMT" w:hAnsi="Arial-BoldMT" w:cs="Arial-BoldMT"/>
            <w:b/>
            <w:bCs/>
            <w:color w:val="0000FF"/>
            <w:sz w:val="28"/>
            <w:szCs w:val="28"/>
            <w:lang w:val="en-GB"/>
          </w:rPr>
          <w:t>neil@unswalumni.com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41" w:author="doctor" w:date="2014-03-18T18:04:00Z"/>
          <w:rFonts w:ascii="Arial-BoldMT" w:hAnsi="Arial-BoldMT" w:cs="Arial-BoldMT"/>
          <w:b/>
          <w:bCs/>
          <w:color w:val="000000"/>
          <w:sz w:val="28"/>
          <w:szCs w:val="28"/>
          <w:lang w:val="en-GB"/>
        </w:rPr>
      </w:pPr>
      <w:ins w:id="42" w:author="doctor" w:date="2014-03-18T18:04:00Z">
        <w:r>
          <w:rPr>
            <w:rFonts w:ascii="Arial-BoldMT" w:hAnsi="Arial-BoldMT" w:cs="Arial-BoldMT"/>
            <w:b/>
            <w:bCs/>
            <w:color w:val="000000"/>
            <w:sz w:val="28"/>
            <w:szCs w:val="28"/>
            <w:lang w:val="en-GB"/>
          </w:rPr>
          <w:t>RE: PERMISSION TO USE PHOTO, MONO-HA ENTRY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43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ins w:id="44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Dear REM Staff,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45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bookmarkStart w:id="46" w:name="_GoBack"/>
      <w:bookmarkEnd w:id="46"/>
      <w:ins w:id="47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This is to grant use of the following artwork photo taken by me for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48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proofErr w:type="gramStart"/>
      <w:ins w:id="49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the</w:t>
        </w:r>
        <w:proofErr w:type="gram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 xml:space="preserve"> REM Mono-ha entry and pasted into the prepared word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50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proofErr w:type="gramStart"/>
      <w:ins w:id="51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document</w:t>
        </w:r>
        <w:proofErr w:type="gram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: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52" w:author="doctor" w:date="2014-03-18T18:04:00Z"/>
          <w:rFonts w:ascii="ArialMT" w:hAnsi="ArialMT" w:cs="ArialMT"/>
          <w:color w:val="000000"/>
          <w:sz w:val="22"/>
          <w:szCs w:val="22"/>
          <w:lang w:val="en-GB"/>
        </w:rPr>
      </w:pPr>
      <w:ins w:id="53" w:author="doctor" w:date="2014-03-18T18:04:00Z">
        <w:r>
          <w:rPr>
            <w:rFonts w:ascii="ArialMT" w:hAnsi="ArialMT" w:cs="ArialMT"/>
            <w:color w:val="000000"/>
            <w:sz w:val="22"/>
            <w:szCs w:val="22"/>
            <w:lang w:val="en-GB"/>
          </w:rPr>
          <w:t xml:space="preserve">Nobuo </w:t>
        </w:r>
        <w:proofErr w:type="spellStart"/>
        <w:r>
          <w:rPr>
            <w:rFonts w:ascii="ArialMT" w:hAnsi="ArialMT" w:cs="ArialMT"/>
            <w:color w:val="000000"/>
            <w:sz w:val="22"/>
            <w:szCs w:val="22"/>
            <w:lang w:val="en-GB"/>
          </w:rPr>
          <w:t>Sekine</w:t>
        </w:r>
        <w:proofErr w:type="spellEnd"/>
        <w:r>
          <w:rPr>
            <w:rFonts w:ascii="ArialMT" w:hAnsi="ArialMT" w:cs="ArialMT"/>
            <w:color w:val="000000"/>
            <w:sz w:val="22"/>
            <w:szCs w:val="22"/>
            <w:lang w:val="en-GB"/>
          </w:rPr>
          <w:t xml:space="preserve">, </w:t>
        </w:r>
        <w:r>
          <w:rPr>
            <w:rFonts w:ascii="Arial-ItalicMT" w:hAnsi="Arial-ItalicMT" w:cs="Arial-ItalicMT"/>
            <w:i/>
            <w:iCs/>
            <w:color w:val="000000"/>
            <w:sz w:val="22"/>
            <w:szCs w:val="22"/>
            <w:lang w:val="en-GB"/>
          </w:rPr>
          <w:t>Phase in the Sky (</w:t>
        </w:r>
        <w:r>
          <w:rPr>
            <w:rFonts w:ascii="MS Mincho" w:hAnsi="MS Mincho" w:cs="MS Mincho" w:hint="eastAsia"/>
            <w:color w:val="343434"/>
            <w:sz w:val="22"/>
            <w:szCs w:val="22"/>
            <w:lang w:val="en-GB"/>
          </w:rPr>
          <w:t>􀛭􀫬</w:t>
        </w:r>
        <w:r>
          <w:rPr>
            <w:rFonts w:ascii="Arial-ItalicMT" w:hAnsi="Arial-ItalicMT" w:cs="Arial-ItalicMT"/>
            <w:i/>
            <w:iCs/>
            <w:color w:val="343434"/>
            <w:sz w:val="22"/>
            <w:szCs w:val="22"/>
            <w:lang w:val="en-GB"/>
          </w:rPr>
          <w:t>)</w:t>
        </w:r>
        <w:r>
          <w:rPr>
            <w:rFonts w:ascii="ArialMT" w:hAnsi="ArialMT" w:cs="ArialMT"/>
            <w:color w:val="000000"/>
            <w:sz w:val="22"/>
            <w:szCs w:val="22"/>
            <w:lang w:val="en-GB"/>
          </w:rPr>
          <w:t>, stone, polished metal,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54" w:author="doctor" w:date="2014-03-18T18:04:00Z"/>
          <w:rFonts w:ascii="ArialMT" w:hAnsi="ArialMT" w:cs="ArialMT"/>
          <w:color w:val="000000"/>
          <w:sz w:val="22"/>
          <w:szCs w:val="22"/>
          <w:lang w:val="en-GB"/>
        </w:rPr>
      </w:pPr>
      <w:proofErr w:type="gramStart"/>
      <w:ins w:id="55" w:author="doctor" w:date="2014-03-18T18:04:00Z">
        <w:r>
          <w:rPr>
            <w:rFonts w:ascii="ArialMT" w:hAnsi="ArialMT" w:cs="ArialMT"/>
            <w:color w:val="000000"/>
            <w:sz w:val="22"/>
            <w:szCs w:val="22"/>
            <w:lang w:val="en-GB"/>
          </w:rPr>
          <w:t>2004. Tama Art University, Tokyo.</w:t>
        </w:r>
        <w:proofErr w:type="gramEnd"/>
        <w:r>
          <w:rPr>
            <w:rFonts w:ascii="ArialMT" w:hAnsi="ArialMT" w:cs="ArialMT"/>
            <w:color w:val="000000"/>
            <w:sz w:val="22"/>
            <w:szCs w:val="22"/>
            <w:lang w:val="en-GB"/>
          </w:rPr>
          <w:t xml:space="preserve"> Photo </w:t>
        </w:r>
        <w:proofErr w:type="spellStart"/>
        <w:r>
          <w:rPr>
            <w:rFonts w:ascii="ArialMT" w:hAnsi="ArialMT" w:cs="ArialMT"/>
            <w:color w:val="000000"/>
            <w:sz w:val="22"/>
            <w:szCs w:val="22"/>
            <w:lang w:val="en-GB"/>
          </w:rPr>
          <w:t>Neilton</w:t>
        </w:r>
        <w:proofErr w:type="spellEnd"/>
        <w:r>
          <w:rPr>
            <w:rFonts w:ascii="ArialMT" w:hAnsi="ArialMT" w:cs="ArialMT"/>
            <w:color w:val="000000"/>
            <w:sz w:val="22"/>
            <w:szCs w:val="22"/>
            <w:lang w:val="en-GB"/>
          </w:rPr>
          <w:t xml:space="preserve"> Clarke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56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ins w:id="57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The location of this artwork, the campus of Tama Art University,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58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ins w:id="59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Tokyo allows it accessible viewing (particularly for students and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60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proofErr w:type="gramStart"/>
      <w:ins w:id="61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staff</w:t>
        </w:r>
        <w:proofErr w:type="gram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) and lends it an ongoing currency.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62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ins w:id="63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If for some reason an alternative image was required, the images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64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proofErr w:type="gramStart"/>
      <w:ins w:id="65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below</w:t>
        </w:r>
        <w:proofErr w:type="gram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 xml:space="preserve"> would suit, showing artworks by Susumu </w:t>
        </w:r>
        <w:proofErr w:type="spellStart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Koshimizu</w:t>
        </w:r>
        <w:proofErr w:type="spell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 xml:space="preserve"> and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66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proofErr w:type="spellStart"/>
      <w:ins w:id="67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Kishio</w:t>
        </w:r>
        <w:proofErr w:type="spell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 xml:space="preserve"> </w:t>
        </w:r>
        <w:proofErr w:type="spellStart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Suga</w:t>
        </w:r>
        <w:proofErr w:type="spell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. They would need clearance by the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68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ins w:id="69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Blum and Poe (Gallery), Los Angeles (</w:t>
        </w:r>
        <w:r>
          <w:rPr>
            <w:rFonts w:ascii="ArialMT" w:hAnsi="ArialMT" w:cs="ArialMT"/>
            <w:color w:val="0000FF"/>
            <w:sz w:val="28"/>
            <w:szCs w:val="28"/>
            <w:lang w:val="en-GB"/>
          </w:rPr>
          <w:t>www.blumandpoe.com</w:t>
        </w:r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),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70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proofErr w:type="gramStart"/>
      <w:ins w:id="71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which</w:t>
        </w:r>
        <w:proofErr w:type="gram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 xml:space="preserve"> represents those Mono-ha artists. Its director of publications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72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proofErr w:type="gramStart"/>
      <w:ins w:id="73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is</w:t>
        </w:r>
        <w:proofErr w:type="gram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 xml:space="preserve"> Ms Lynda Bunting (</w:t>
        </w:r>
        <w:r>
          <w:rPr>
            <w:rFonts w:ascii="ArialMT" w:hAnsi="ArialMT" w:cs="ArialMT"/>
            <w:color w:val="0000FF"/>
            <w:sz w:val="28"/>
            <w:szCs w:val="28"/>
            <w:lang w:val="en-GB"/>
          </w:rPr>
          <w:t>lynda@blumandpoe.com</w:t>
        </w:r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).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74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ins w:id="75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Yours sincerely,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76" w:author="doctor" w:date="2014-03-18T18:04:00Z"/>
          <w:rFonts w:ascii="Handwriting-Dakota" w:hAnsi="Handwriting-Dakota" w:cs="Handwriting-Dakota"/>
          <w:color w:val="000000"/>
          <w:sz w:val="32"/>
          <w:szCs w:val="32"/>
          <w:lang w:val="en-GB"/>
        </w:rPr>
      </w:pPr>
      <w:ins w:id="77" w:author="doctor" w:date="2014-03-18T18:04:00Z">
        <w:r>
          <w:rPr>
            <w:rFonts w:ascii="Handwriting-Dakota" w:hAnsi="Handwriting-Dakota" w:cs="Handwriting-Dakota"/>
            <w:color w:val="000000"/>
            <w:sz w:val="32"/>
            <w:szCs w:val="32"/>
            <w:lang w:val="en-GB"/>
          </w:rPr>
          <w:t>Neil Clarke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78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proofErr w:type="spellStart"/>
      <w:ins w:id="79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Neilton</w:t>
        </w:r>
        <w:proofErr w:type="spell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 xml:space="preserve"> Clarke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80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ins w:id="81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 xml:space="preserve">1056 </w:t>
        </w:r>
        <w:proofErr w:type="spellStart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Itsukaichi</w:t>
        </w:r>
        <w:proofErr w:type="spell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,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82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proofErr w:type="spellStart"/>
      <w:ins w:id="83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Akiruno-shi</w:t>
        </w:r>
        <w:proofErr w:type="spellEnd"/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,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84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ins w:id="85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Tokyo, JAPAN 190-0164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86" w:author="doctor" w:date="2014-03-18T18:04:00Z"/>
          <w:rFonts w:ascii="ArialMT" w:hAnsi="ArialMT" w:cs="ArialMT"/>
          <w:color w:val="0000FF"/>
          <w:sz w:val="28"/>
          <w:szCs w:val="28"/>
          <w:lang w:val="en-GB"/>
        </w:rPr>
      </w:pPr>
      <w:ins w:id="87" w:author="doctor" w:date="2014-03-18T18:04:00Z">
        <w:r>
          <w:rPr>
            <w:rFonts w:ascii="ArialMT" w:hAnsi="ArialMT" w:cs="ArialMT"/>
            <w:color w:val="0000FF"/>
            <w:sz w:val="28"/>
            <w:szCs w:val="28"/>
            <w:lang w:val="en-GB"/>
          </w:rPr>
          <w:t>neil@unswalumni.com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88" w:author="doctor" w:date="2014-03-18T18:04:00Z"/>
          <w:rFonts w:ascii="ArialMT" w:hAnsi="ArialMT" w:cs="ArialMT"/>
          <w:color w:val="000000"/>
          <w:sz w:val="28"/>
          <w:szCs w:val="28"/>
          <w:lang w:val="en-GB"/>
        </w:rPr>
      </w:pPr>
      <w:ins w:id="89" w:author="doctor" w:date="2014-03-18T18:04:00Z">
        <w:r>
          <w:rPr>
            <w:rFonts w:ascii="ArialMT" w:hAnsi="ArialMT" w:cs="ArialMT"/>
            <w:color w:val="000000"/>
            <w:sz w:val="28"/>
            <w:szCs w:val="28"/>
            <w:lang w:val="en-GB"/>
          </w:rPr>
          <w:t>Tel: 81-42-595.2987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90" w:author="doctor" w:date="2014-03-18T18:04:00Z"/>
          <w:rFonts w:ascii="MS-Mincho" w:eastAsia="MS-Mincho" w:hAnsi="Arial-BoldMT" w:cs="MS-Mincho"/>
          <w:color w:val="000000"/>
          <w:sz w:val="28"/>
          <w:szCs w:val="28"/>
          <w:lang w:val="en-GB"/>
        </w:rPr>
      </w:pPr>
      <w:ins w:id="91" w:author="doctor" w:date="2014-03-18T18:04:00Z">
        <w:r>
          <w:rPr>
            <w:rFonts w:ascii="MS-Mincho" w:eastAsia="MS-Mincho" w:hAnsi="Arial-BoldMT" w:cs="MS-Mincho" w:hint="eastAsia"/>
            <w:color w:val="000000"/>
            <w:sz w:val="28"/>
            <w:szCs w:val="28"/>
            <w:lang w:val="en-GB"/>
          </w:rPr>
          <w:t>１９０−０１６４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92" w:author="doctor" w:date="2014-03-18T18:04:00Z"/>
          <w:rFonts w:ascii="MS-Mincho" w:eastAsia="MS-Mincho" w:hAnsi="Arial-BoldMT" w:cs="MS-Mincho"/>
          <w:color w:val="000000"/>
          <w:sz w:val="28"/>
          <w:szCs w:val="28"/>
          <w:lang w:val="en-GB"/>
        </w:rPr>
      </w:pPr>
      <w:ins w:id="93" w:author="doctor" w:date="2014-03-18T18:04:00Z">
        <w:r>
          <w:rPr>
            <w:rFonts w:ascii="MS-Mincho" w:eastAsia="MS-Mincho" w:hAnsi="Arial-BoldMT" w:cs="MS-Mincho" w:hint="eastAsia"/>
            <w:color w:val="000000"/>
            <w:sz w:val="28"/>
            <w:szCs w:val="28"/>
            <w:lang w:val="en-GB"/>
          </w:rPr>
          <w:t>東京都あきる野市五日市１０５６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94" w:author="doctor" w:date="2014-03-18T18:04:00Z"/>
          <w:rFonts w:ascii="MS-Mincho" w:eastAsia="MS-Mincho" w:hAnsi="Arial-BoldMT" w:cs="MS-Mincho"/>
          <w:color w:val="000000"/>
          <w:sz w:val="28"/>
          <w:szCs w:val="28"/>
          <w:lang w:val="en-GB"/>
        </w:rPr>
      </w:pPr>
      <w:ins w:id="95" w:author="doctor" w:date="2014-03-18T18:04:00Z">
        <w:r>
          <w:rPr>
            <w:rFonts w:ascii="MS-Mincho" w:eastAsia="MS-Mincho" w:hAnsi="Arial-BoldMT" w:cs="MS-Mincho"/>
            <w:color w:val="000000"/>
            <w:sz w:val="28"/>
            <w:szCs w:val="28"/>
            <w:lang w:val="en-GB"/>
          </w:rPr>
          <w:t>J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96" w:author="doctor" w:date="2014-03-18T18:04:00Z"/>
          <w:rFonts w:ascii="MS-Mincho" w:eastAsia="MS-Mincho" w:hAnsi="Arial-BoldMT" w:cs="MS-Mincho"/>
          <w:color w:val="000000"/>
          <w:sz w:val="28"/>
          <w:szCs w:val="28"/>
          <w:lang w:val="en-GB"/>
        </w:rPr>
      </w:pPr>
      <w:ins w:id="97" w:author="doctor" w:date="2014-03-18T18:04:00Z">
        <w:r>
          <w:rPr>
            <w:rFonts w:ascii="MS-Mincho" w:eastAsia="MS-Mincho" w:hAnsi="Arial-BoldMT" w:cs="MS-Mincho"/>
            <w:color w:val="000000"/>
            <w:sz w:val="28"/>
            <w:szCs w:val="28"/>
            <w:lang w:val="en-GB"/>
          </w:rPr>
          <w:t>A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98" w:author="doctor" w:date="2014-03-18T18:04:00Z"/>
          <w:rFonts w:ascii="MS-Mincho" w:eastAsia="MS-Mincho" w:hAnsi="Arial-BoldMT" w:cs="MS-Mincho"/>
          <w:color w:val="000000"/>
          <w:sz w:val="28"/>
          <w:szCs w:val="28"/>
          <w:lang w:val="en-GB"/>
        </w:rPr>
      </w:pPr>
      <w:ins w:id="99" w:author="doctor" w:date="2014-03-18T18:04:00Z">
        <w:r>
          <w:rPr>
            <w:rFonts w:ascii="MS-Mincho" w:eastAsia="MS-Mincho" w:hAnsi="Arial-BoldMT" w:cs="MS-Mincho"/>
            <w:color w:val="000000"/>
            <w:sz w:val="28"/>
            <w:szCs w:val="28"/>
            <w:lang w:val="en-GB"/>
          </w:rPr>
          <w:t>P</w:t>
        </w:r>
      </w:ins>
    </w:p>
    <w:p w:rsidR="002122E0" w:rsidRDefault="002122E0" w:rsidP="002122E0">
      <w:pPr>
        <w:autoSpaceDE w:val="0"/>
        <w:autoSpaceDN w:val="0"/>
        <w:adjustRightInd w:val="0"/>
        <w:rPr>
          <w:ins w:id="100" w:author="doctor" w:date="2014-03-18T18:04:00Z"/>
          <w:rFonts w:ascii="MS-Mincho" w:eastAsia="MS-Mincho" w:hAnsi="Arial-BoldMT" w:cs="MS-Mincho"/>
          <w:color w:val="000000"/>
          <w:sz w:val="28"/>
          <w:szCs w:val="28"/>
          <w:lang w:val="en-GB"/>
        </w:rPr>
      </w:pPr>
      <w:ins w:id="101" w:author="doctor" w:date="2014-03-18T18:04:00Z">
        <w:r>
          <w:rPr>
            <w:rFonts w:ascii="MS-Mincho" w:eastAsia="MS-Mincho" w:hAnsi="Arial-BoldMT" w:cs="MS-Mincho"/>
            <w:color w:val="000000"/>
            <w:sz w:val="28"/>
            <w:szCs w:val="28"/>
            <w:lang w:val="en-GB"/>
          </w:rPr>
          <w:t>A</w:t>
        </w:r>
      </w:ins>
    </w:p>
    <w:p w:rsidR="002122E0" w:rsidRPr="009B288C" w:rsidRDefault="002122E0" w:rsidP="002122E0">
      <w:ins w:id="102" w:author="doctor" w:date="2014-03-18T18:04:00Z">
        <w:r>
          <w:rPr>
            <w:rFonts w:ascii="MS-Mincho" w:eastAsia="MS-Mincho" w:hAnsi="Arial-BoldMT" w:cs="MS-Mincho"/>
            <w:color w:val="000000"/>
            <w:sz w:val="28"/>
            <w:szCs w:val="28"/>
            <w:lang w:val="en-GB"/>
          </w:rPr>
          <w:t>N</w:t>
        </w:r>
      </w:ins>
    </w:p>
    <w:sectPr w:rsidR="002122E0" w:rsidRPr="009B288C" w:rsidSect="003513CD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0" w:h="16840"/>
      <w:pgMar w:top="1701" w:right="1694" w:bottom="993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185F" w:rsidRDefault="00C4185F">
      <w:r>
        <w:separator/>
      </w:r>
    </w:p>
  </w:endnote>
  <w:endnote w:type="continuationSeparator" w:id="0">
    <w:p w:rsidR="00C4185F" w:rsidRDefault="00C418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ヒラギノ角ゴ ProN W3">
    <w:altName w:val="MS Mincho"/>
    <w:charset w:val="4E"/>
    <w:family w:val="auto"/>
    <w:pitch w:val="variable"/>
    <w:sig w:usb0="00000000" w:usb1="00000000" w:usb2="01000407" w:usb3="00000000" w:csb0="00020000" w:csb1="00000000"/>
  </w:font>
  <w:font w:name="Times">
    <w:panose1 w:val="02020603050405020304"/>
    <w:charset w:val="4D"/>
    <w:family w:val="roman"/>
    <w:notTrueType/>
    <w:pitch w:val="variable"/>
    <w:sig w:usb0="00000003" w:usb1="00000000" w:usb2="00000000" w:usb3="00000000" w:csb0="00000001" w:csb1="00000000"/>
  </w:font>
  <w:font w:name="Helvetica Light">
    <w:charset w:val="00"/>
    <w:family w:val="auto"/>
    <w:pitch w:val="variable"/>
    <w:sig w:usb0="00000003" w:usb1="00000000" w:usb2="00000000" w:usb3="00000000" w:csb0="00000001" w:csb1="00000000"/>
  </w:font>
  <w:font w:name="Arial-Bold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-Italic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andwriting-Dakota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S-Mincho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51BB" w:rsidRDefault="009851B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51BB" w:rsidRDefault="009851BB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51BB" w:rsidRDefault="009851B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185F" w:rsidRDefault="00C4185F">
      <w:r>
        <w:separator/>
      </w:r>
    </w:p>
  </w:footnote>
  <w:footnote w:type="continuationSeparator" w:id="0">
    <w:p w:rsidR="00C4185F" w:rsidRDefault="00C4185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51BB" w:rsidRDefault="009851B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B288C" w:rsidRDefault="009B288C">
    <w:pPr>
      <w:pStyle w:val="Header"/>
    </w:pPr>
    <w:proofErr w:type="spellStart"/>
    <w:r>
      <w:t>Neilton</w:t>
    </w:r>
    <w:proofErr w:type="spellEnd"/>
    <w:r>
      <w:t xml:space="preserve"> Clark</w:t>
    </w:r>
    <w:r w:rsidR="009851BB">
      <w:t>e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51BB" w:rsidRDefault="009851B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revisionView w:markup="0"/>
  <w:trackRevisions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009F"/>
    <w:rsid w:val="000032A8"/>
    <w:rsid w:val="00003792"/>
    <w:rsid w:val="00007FC0"/>
    <w:rsid w:val="00012B57"/>
    <w:rsid w:val="000205FE"/>
    <w:rsid w:val="00034677"/>
    <w:rsid w:val="00042193"/>
    <w:rsid w:val="00050AE0"/>
    <w:rsid w:val="000846DF"/>
    <w:rsid w:val="000C1AB8"/>
    <w:rsid w:val="000F33E6"/>
    <w:rsid w:val="00104C4D"/>
    <w:rsid w:val="00107877"/>
    <w:rsid w:val="00110E76"/>
    <w:rsid w:val="0012465F"/>
    <w:rsid w:val="00141CCC"/>
    <w:rsid w:val="00145D97"/>
    <w:rsid w:val="00146E65"/>
    <w:rsid w:val="001C2CCF"/>
    <w:rsid w:val="001F75C4"/>
    <w:rsid w:val="00210480"/>
    <w:rsid w:val="002122E0"/>
    <w:rsid w:val="002149A5"/>
    <w:rsid w:val="002244D4"/>
    <w:rsid w:val="00227F2E"/>
    <w:rsid w:val="00271B1B"/>
    <w:rsid w:val="00287672"/>
    <w:rsid w:val="00297AE5"/>
    <w:rsid w:val="002A1D2B"/>
    <w:rsid w:val="002B2FEE"/>
    <w:rsid w:val="002D5638"/>
    <w:rsid w:val="002E4619"/>
    <w:rsid w:val="003015FF"/>
    <w:rsid w:val="00312567"/>
    <w:rsid w:val="00326E5F"/>
    <w:rsid w:val="0033325B"/>
    <w:rsid w:val="003435A1"/>
    <w:rsid w:val="003513CD"/>
    <w:rsid w:val="003A12A9"/>
    <w:rsid w:val="003B623B"/>
    <w:rsid w:val="003B7D22"/>
    <w:rsid w:val="003E1E1A"/>
    <w:rsid w:val="00403B68"/>
    <w:rsid w:val="00407F05"/>
    <w:rsid w:val="00413989"/>
    <w:rsid w:val="004151D8"/>
    <w:rsid w:val="004204D4"/>
    <w:rsid w:val="0049530E"/>
    <w:rsid w:val="004B1E67"/>
    <w:rsid w:val="004D14F4"/>
    <w:rsid w:val="004D3812"/>
    <w:rsid w:val="00506D26"/>
    <w:rsid w:val="0052397A"/>
    <w:rsid w:val="005272B9"/>
    <w:rsid w:val="0054476E"/>
    <w:rsid w:val="00547601"/>
    <w:rsid w:val="00561499"/>
    <w:rsid w:val="00584E69"/>
    <w:rsid w:val="00586FDA"/>
    <w:rsid w:val="005B4805"/>
    <w:rsid w:val="005D3793"/>
    <w:rsid w:val="005D6163"/>
    <w:rsid w:val="0060009F"/>
    <w:rsid w:val="0060227E"/>
    <w:rsid w:val="00607FA3"/>
    <w:rsid w:val="00654B33"/>
    <w:rsid w:val="00657756"/>
    <w:rsid w:val="00684C7F"/>
    <w:rsid w:val="00687EA0"/>
    <w:rsid w:val="006A4BE2"/>
    <w:rsid w:val="006D1D16"/>
    <w:rsid w:val="006F4A6E"/>
    <w:rsid w:val="007013F2"/>
    <w:rsid w:val="00702B6B"/>
    <w:rsid w:val="00712FC2"/>
    <w:rsid w:val="00723F72"/>
    <w:rsid w:val="00727AF0"/>
    <w:rsid w:val="00732BC9"/>
    <w:rsid w:val="00736B8B"/>
    <w:rsid w:val="007511DE"/>
    <w:rsid w:val="00751D73"/>
    <w:rsid w:val="0079379C"/>
    <w:rsid w:val="007B1738"/>
    <w:rsid w:val="008003C4"/>
    <w:rsid w:val="00817DC3"/>
    <w:rsid w:val="008232E5"/>
    <w:rsid w:val="008244B6"/>
    <w:rsid w:val="00825E51"/>
    <w:rsid w:val="00835F6F"/>
    <w:rsid w:val="00847542"/>
    <w:rsid w:val="0089223C"/>
    <w:rsid w:val="008D32F8"/>
    <w:rsid w:val="0091509F"/>
    <w:rsid w:val="00943076"/>
    <w:rsid w:val="009851BB"/>
    <w:rsid w:val="009A30AC"/>
    <w:rsid w:val="009B288C"/>
    <w:rsid w:val="009B2C4B"/>
    <w:rsid w:val="009B5E7D"/>
    <w:rsid w:val="009E1F3B"/>
    <w:rsid w:val="00A13E78"/>
    <w:rsid w:val="00A24D37"/>
    <w:rsid w:val="00A24D75"/>
    <w:rsid w:val="00A61CBF"/>
    <w:rsid w:val="00A67859"/>
    <w:rsid w:val="00A80FB1"/>
    <w:rsid w:val="00AC3309"/>
    <w:rsid w:val="00AD7ABD"/>
    <w:rsid w:val="00AE1534"/>
    <w:rsid w:val="00AE1E0E"/>
    <w:rsid w:val="00AE3A85"/>
    <w:rsid w:val="00AE3FA8"/>
    <w:rsid w:val="00B23BBD"/>
    <w:rsid w:val="00B3115F"/>
    <w:rsid w:val="00B324A2"/>
    <w:rsid w:val="00B32F7C"/>
    <w:rsid w:val="00B4116A"/>
    <w:rsid w:val="00B510EB"/>
    <w:rsid w:val="00B52B1D"/>
    <w:rsid w:val="00B6128B"/>
    <w:rsid w:val="00B85B68"/>
    <w:rsid w:val="00BA098A"/>
    <w:rsid w:val="00BA3756"/>
    <w:rsid w:val="00BB03F1"/>
    <w:rsid w:val="00BF2A9D"/>
    <w:rsid w:val="00BF44DD"/>
    <w:rsid w:val="00BF7F23"/>
    <w:rsid w:val="00C4185F"/>
    <w:rsid w:val="00C41E8B"/>
    <w:rsid w:val="00C43098"/>
    <w:rsid w:val="00C44EF8"/>
    <w:rsid w:val="00C768F5"/>
    <w:rsid w:val="00CB2B1E"/>
    <w:rsid w:val="00CD2D03"/>
    <w:rsid w:val="00CD73D0"/>
    <w:rsid w:val="00CF18EE"/>
    <w:rsid w:val="00D33441"/>
    <w:rsid w:val="00D572C2"/>
    <w:rsid w:val="00D63D8E"/>
    <w:rsid w:val="00D87BCF"/>
    <w:rsid w:val="00D90B8E"/>
    <w:rsid w:val="00DC6698"/>
    <w:rsid w:val="00DD0EE3"/>
    <w:rsid w:val="00DE1FE6"/>
    <w:rsid w:val="00E3284E"/>
    <w:rsid w:val="00E46824"/>
    <w:rsid w:val="00E57FD5"/>
    <w:rsid w:val="00E61DE7"/>
    <w:rsid w:val="00E81B64"/>
    <w:rsid w:val="00E933FE"/>
    <w:rsid w:val="00EA0F82"/>
    <w:rsid w:val="00EA2E99"/>
    <w:rsid w:val="00EA7A2F"/>
    <w:rsid w:val="00EC747E"/>
    <w:rsid w:val="00ED4C49"/>
    <w:rsid w:val="00F4491E"/>
    <w:rsid w:val="00F45CC2"/>
    <w:rsid w:val="00F57782"/>
    <w:rsid w:val="00F97D95"/>
    <w:rsid w:val="00FC304C"/>
    <w:rsid w:val="00FC3818"/>
    <w:rsid w:val="00FE27B8"/>
    <w:rsid w:val="00FF5AE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lang w:val="en-A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35E9"/>
    <w:rPr>
      <w:rFonts w:ascii="Arial" w:hAnsi="Arial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F33E6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244B6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9B288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B288C"/>
    <w:rPr>
      <w:rFonts w:ascii="Arial" w:hAnsi="Arial"/>
      <w:sz w:val="24"/>
      <w:szCs w:val="24"/>
    </w:rPr>
  </w:style>
  <w:style w:type="paragraph" w:styleId="Footer">
    <w:name w:val="footer"/>
    <w:basedOn w:val="Normal"/>
    <w:link w:val="FooterChar"/>
    <w:uiPriority w:val="99"/>
    <w:semiHidden/>
    <w:unhideWhenUsed/>
    <w:rsid w:val="009B288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B288C"/>
    <w:rPr>
      <w:rFonts w:ascii="Arial" w:hAnsi="Arial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88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88C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lang w:val="en-A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35E9"/>
    <w:rPr>
      <w:rFonts w:ascii="Arial" w:hAnsi="Arial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F33E6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244B6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9B288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B288C"/>
    <w:rPr>
      <w:rFonts w:ascii="Arial" w:hAnsi="Arial"/>
      <w:sz w:val="24"/>
      <w:szCs w:val="24"/>
    </w:rPr>
  </w:style>
  <w:style w:type="paragraph" w:styleId="Footer">
    <w:name w:val="footer"/>
    <w:basedOn w:val="Normal"/>
    <w:link w:val="FooterChar"/>
    <w:uiPriority w:val="99"/>
    <w:semiHidden/>
    <w:unhideWhenUsed/>
    <w:rsid w:val="009B288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B288C"/>
    <w:rPr>
      <w:rFonts w:ascii="Arial" w:hAnsi="Arial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88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88C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://www.nobuosekine.com" TargetMode="Externa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hyperlink" Target="http://www.nmao.go.jp/en/exhibition/2005/id_1025055227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studioleeufan.org" TargetMode="External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913</Words>
  <Characters>5210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Tama Art University</Company>
  <LinksUpToDate>false</LinksUpToDate>
  <CharactersWithSpaces>6111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Neilton Clarke</dc:creator>
  <cp:lastModifiedBy>doctor</cp:lastModifiedBy>
  <cp:revision>2</cp:revision>
  <cp:lastPrinted>2013-12-17T15:05:00Z</cp:lastPrinted>
  <dcterms:created xsi:type="dcterms:W3CDTF">2014-03-18T18:05:00Z</dcterms:created>
  <dcterms:modified xsi:type="dcterms:W3CDTF">2014-03-18T18:05:00Z</dcterms:modified>
</cp:coreProperties>
</file>